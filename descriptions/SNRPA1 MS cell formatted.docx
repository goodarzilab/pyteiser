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F30F2B" w14:textId="2E39DD11" w:rsidR="00626352" w:rsidRPr="008B5975" w:rsidRDefault="00CB223A" w:rsidP="009057D9">
      <w:pPr>
        <w:pStyle w:val="NoSpacing"/>
        <w:rPr>
          <w:rFonts w:ascii="Helvetica" w:hAnsi="Helvetica" w:cs="Arial"/>
          <w:b/>
          <w:sz w:val="22"/>
        </w:rPr>
      </w:pPr>
      <w:bookmarkStart w:id="0" w:name="_Hlk29395653"/>
      <w:r w:rsidRPr="008B5975">
        <w:rPr>
          <w:rFonts w:ascii="Helvetica" w:hAnsi="Helvetica" w:cs="Arial"/>
          <w:b/>
          <w:sz w:val="22"/>
        </w:rPr>
        <w:t>SNRPA1 uses an RNA structural code to regulate a</w:t>
      </w:r>
      <w:r w:rsidR="004A5B64" w:rsidRPr="008B5975">
        <w:rPr>
          <w:rFonts w:ascii="Helvetica" w:hAnsi="Helvetica" w:cs="Arial"/>
          <w:b/>
          <w:sz w:val="22"/>
        </w:rPr>
        <w:t xml:space="preserve"> pro-metastatic</w:t>
      </w:r>
      <w:r w:rsidRPr="008B5975">
        <w:rPr>
          <w:rFonts w:ascii="Helvetica" w:hAnsi="Helvetica" w:cs="Arial"/>
          <w:b/>
          <w:sz w:val="22"/>
        </w:rPr>
        <w:t xml:space="preserve"> alternative splicing </w:t>
      </w:r>
      <w:r w:rsidR="004904B0" w:rsidRPr="008B5975">
        <w:rPr>
          <w:rFonts w:ascii="Helvetica" w:hAnsi="Helvetica" w:cs="Arial"/>
          <w:b/>
          <w:sz w:val="22"/>
        </w:rPr>
        <w:t>program</w:t>
      </w:r>
      <w:r w:rsidRPr="008B5975">
        <w:rPr>
          <w:rFonts w:ascii="Helvetica" w:hAnsi="Helvetica" w:cs="Arial"/>
          <w:b/>
          <w:sz w:val="22"/>
        </w:rPr>
        <w:t xml:space="preserve"> in breast cancer</w:t>
      </w:r>
    </w:p>
    <w:p w14:paraId="4406A929" w14:textId="650FCA0A" w:rsidR="00501264" w:rsidRPr="008B5975" w:rsidRDefault="009057D9" w:rsidP="00501264">
      <w:pPr>
        <w:spacing w:before="120"/>
        <w:rPr>
          <w:rFonts w:ascii="Helvetica" w:eastAsia="Times New Roman" w:hAnsi="Helvetica" w:cs="Arial"/>
          <w:sz w:val="22"/>
        </w:rPr>
      </w:pPr>
      <w:r w:rsidRPr="008B5975">
        <w:rPr>
          <w:rFonts w:ascii="Helvetica" w:eastAsia="Times New Roman" w:hAnsi="Helvetica" w:cs="Arial"/>
          <w:sz w:val="22"/>
        </w:rPr>
        <w:t>Lisa Fish</w:t>
      </w:r>
      <w:r w:rsidRPr="008B5975">
        <w:rPr>
          <w:rFonts w:ascii="Helvetica" w:eastAsia="Times New Roman" w:hAnsi="Helvetica" w:cs="Arial"/>
          <w:sz w:val="22"/>
          <w:vertAlign w:val="superscript"/>
        </w:rPr>
        <w:t>1,2,3</w:t>
      </w:r>
      <w:r w:rsidR="0043123B" w:rsidRPr="008B5975">
        <w:rPr>
          <w:rFonts w:ascii="Helvetica" w:eastAsia="Times New Roman" w:hAnsi="Helvetica" w:cs="Arial"/>
          <w:sz w:val="22"/>
          <w:vertAlign w:val="superscript"/>
        </w:rPr>
        <w:t>,</w:t>
      </w:r>
      <w:r w:rsidR="009A52C1" w:rsidRPr="008B5975">
        <w:rPr>
          <w:rFonts w:ascii="Helvetica" w:eastAsia="Times New Roman" w:hAnsi="Helvetica" w:cs="Arial"/>
          <w:sz w:val="22"/>
          <w:vertAlign w:val="superscript"/>
        </w:rPr>
        <w:t>7</w:t>
      </w:r>
      <w:r w:rsidRPr="008B5975">
        <w:rPr>
          <w:rFonts w:ascii="Helvetica" w:eastAsia="Times New Roman" w:hAnsi="Helvetica" w:cs="Arial"/>
          <w:sz w:val="22"/>
        </w:rPr>
        <w:t xml:space="preserve">, </w:t>
      </w:r>
      <w:r w:rsidR="0043123B" w:rsidRPr="008B5975">
        <w:rPr>
          <w:rFonts w:ascii="Helvetica" w:eastAsia="Times New Roman" w:hAnsi="Helvetica" w:cs="Arial"/>
          <w:sz w:val="22"/>
        </w:rPr>
        <w:t>Matvei Khoroshkin</w:t>
      </w:r>
      <w:r w:rsidR="0043123B" w:rsidRPr="008B5975">
        <w:rPr>
          <w:rFonts w:ascii="Helvetica" w:eastAsia="Times New Roman" w:hAnsi="Helvetica" w:cs="Arial"/>
          <w:sz w:val="22"/>
          <w:vertAlign w:val="superscript"/>
        </w:rPr>
        <w:t>1,2,3,</w:t>
      </w:r>
      <w:r w:rsidR="009A52C1" w:rsidRPr="008B5975">
        <w:rPr>
          <w:rFonts w:ascii="Helvetica" w:eastAsia="Times New Roman" w:hAnsi="Helvetica" w:cs="Arial"/>
          <w:sz w:val="22"/>
          <w:vertAlign w:val="superscript"/>
        </w:rPr>
        <w:t>7</w:t>
      </w:r>
      <w:r w:rsidR="0043123B" w:rsidRPr="008B5975">
        <w:rPr>
          <w:rFonts w:ascii="Helvetica" w:eastAsia="Times New Roman" w:hAnsi="Helvetica" w:cs="Arial"/>
          <w:sz w:val="22"/>
        </w:rPr>
        <w:t xml:space="preserve">, </w:t>
      </w:r>
      <w:r w:rsidRPr="008B5975">
        <w:rPr>
          <w:rFonts w:ascii="Helvetica" w:eastAsia="Times New Roman" w:hAnsi="Helvetica" w:cs="Arial"/>
          <w:sz w:val="22"/>
        </w:rPr>
        <w:t>Bruce Culbertson</w:t>
      </w:r>
      <w:r w:rsidRPr="008B5975">
        <w:rPr>
          <w:rFonts w:ascii="Helvetica" w:eastAsia="Times New Roman" w:hAnsi="Helvetica" w:cs="Arial"/>
          <w:sz w:val="22"/>
          <w:vertAlign w:val="superscript"/>
        </w:rPr>
        <w:t>1,2,3</w:t>
      </w:r>
      <w:r w:rsidR="0043123B" w:rsidRPr="008B5975">
        <w:rPr>
          <w:rFonts w:ascii="Helvetica" w:eastAsia="Times New Roman" w:hAnsi="Helvetica" w:cs="Arial"/>
          <w:sz w:val="22"/>
          <w:vertAlign w:val="superscript"/>
        </w:rPr>
        <w:t>,</w:t>
      </w:r>
      <w:r w:rsidR="009A52C1" w:rsidRPr="008B5975">
        <w:rPr>
          <w:rFonts w:ascii="Helvetica" w:eastAsia="Times New Roman" w:hAnsi="Helvetica" w:cs="Arial"/>
          <w:sz w:val="22"/>
          <w:vertAlign w:val="superscript"/>
        </w:rPr>
        <w:t>7</w:t>
      </w:r>
      <w:r w:rsidRPr="008B5975">
        <w:rPr>
          <w:rFonts w:ascii="Helvetica" w:eastAsia="Times New Roman" w:hAnsi="Helvetica" w:cs="Arial"/>
          <w:sz w:val="22"/>
        </w:rPr>
        <w:t>, Albertas Navickas</w:t>
      </w:r>
      <w:r w:rsidRPr="008B5975">
        <w:rPr>
          <w:rFonts w:ascii="Helvetica" w:eastAsia="Times New Roman" w:hAnsi="Helvetica" w:cs="Arial"/>
          <w:sz w:val="22"/>
          <w:vertAlign w:val="superscript"/>
        </w:rPr>
        <w:t>1,2,3</w:t>
      </w:r>
      <w:r w:rsidRPr="008B5975">
        <w:rPr>
          <w:rFonts w:ascii="Helvetica" w:eastAsia="Times New Roman" w:hAnsi="Helvetica" w:cs="Arial"/>
          <w:sz w:val="22"/>
        </w:rPr>
        <w:t xml:space="preserve">, </w:t>
      </w:r>
      <w:r w:rsidR="000E7E80" w:rsidRPr="008B5975">
        <w:rPr>
          <w:rFonts w:ascii="Helvetica" w:eastAsia="Times New Roman" w:hAnsi="Helvetica" w:cs="Arial"/>
          <w:sz w:val="22"/>
        </w:rPr>
        <w:t>Benjamin Hänisch</w:t>
      </w:r>
      <w:r w:rsidR="000E7E80" w:rsidRPr="008B5975">
        <w:rPr>
          <w:rFonts w:ascii="Helvetica" w:eastAsia="Times New Roman" w:hAnsi="Helvetica" w:cs="Arial"/>
          <w:sz w:val="22"/>
          <w:vertAlign w:val="superscript"/>
        </w:rPr>
        <w:t>1,2,3</w:t>
      </w:r>
      <w:r w:rsidR="000E7E80" w:rsidRPr="008B5975">
        <w:rPr>
          <w:rFonts w:ascii="Helvetica" w:eastAsia="Times New Roman" w:hAnsi="Helvetica" w:cs="Arial"/>
          <w:sz w:val="22"/>
        </w:rPr>
        <w:t xml:space="preserve">, </w:t>
      </w:r>
      <w:r w:rsidRPr="008B5975">
        <w:rPr>
          <w:rFonts w:ascii="Helvetica" w:eastAsia="Times New Roman" w:hAnsi="Helvetica" w:cs="Arial"/>
          <w:sz w:val="22"/>
        </w:rPr>
        <w:t>Steven Zhang</w:t>
      </w:r>
      <w:r w:rsidRPr="008B5975">
        <w:rPr>
          <w:rFonts w:ascii="Helvetica" w:eastAsia="Times New Roman" w:hAnsi="Helvetica" w:cs="Arial"/>
          <w:sz w:val="22"/>
          <w:vertAlign w:val="superscript"/>
        </w:rPr>
        <w:t>1,2,3</w:t>
      </w:r>
      <w:r w:rsidRPr="008B5975">
        <w:rPr>
          <w:rFonts w:ascii="Helvetica" w:eastAsia="Times New Roman" w:hAnsi="Helvetica" w:cs="Arial"/>
          <w:sz w:val="22"/>
        </w:rPr>
        <w:t>,</w:t>
      </w:r>
      <w:r w:rsidR="005A0EA3" w:rsidRPr="008B5975">
        <w:rPr>
          <w:rFonts w:ascii="Helvetica" w:eastAsia="Times New Roman" w:hAnsi="Helvetica" w:cs="Arial"/>
          <w:sz w:val="22"/>
        </w:rPr>
        <w:t xml:space="preserve"> Hoang C.B. Nguyen,</w:t>
      </w:r>
      <w:r w:rsidRPr="008B5975">
        <w:rPr>
          <w:rFonts w:ascii="Helvetica" w:eastAsia="Times New Roman" w:hAnsi="Helvetica" w:cs="Arial"/>
          <w:sz w:val="22"/>
        </w:rPr>
        <w:t xml:space="preserve"> </w:t>
      </w:r>
      <w:r w:rsidR="009A52C1" w:rsidRPr="008B5975">
        <w:rPr>
          <w:rFonts w:ascii="Helvetica" w:eastAsia="Times New Roman" w:hAnsi="Helvetica" w:cs="Arial"/>
          <w:sz w:val="22"/>
        </w:rPr>
        <w:t>Henrik Molina</w:t>
      </w:r>
      <w:r w:rsidR="009A52C1" w:rsidRPr="008B5975">
        <w:rPr>
          <w:rFonts w:ascii="Helvetica" w:eastAsia="Times New Roman" w:hAnsi="Helvetica" w:cs="Arial"/>
          <w:sz w:val="22"/>
          <w:vertAlign w:val="superscript"/>
        </w:rPr>
        <w:t>4</w:t>
      </w:r>
      <w:r w:rsidR="009A52C1" w:rsidRPr="008B5975">
        <w:rPr>
          <w:rFonts w:ascii="Helvetica" w:eastAsia="Times New Roman" w:hAnsi="Helvetica" w:cs="Arial"/>
          <w:sz w:val="22"/>
        </w:rPr>
        <w:t xml:space="preserve">, Claudio </w:t>
      </w:r>
      <w:r w:rsidR="00DB3BF3" w:rsidRPr="008B5975">
        <w:rPr>
          <w:rFonts w:ascii="Helvetica" w:eastAsia="Times New Roman" w:hAnsi="Helvetica" w:cs="Arial"/>
          <w:sz w:val="22"/>
        </w:rPr>
        <w:t>Alarcón</w:t>
      </w:r>
      <w:r w:rsidR="009A52C1" w:rsidRPr="008B5975">
        <w:rPr>
          <w:rFonts w:ascii="Helvetica" w:eastAsia="Times New Roman" w:hAnsi="Helvetica" w:cs="Arial"/>
          <w:sz w:val="22"/>
          <w:vertAlign w:val="superscript"/>
        </w:rPr>
        <w:t>5,6</w:t>
      </w:r>
      <w:r w:rsidR="009A52C1" w:rsidRPr="008B5975">
        <w:rPr>
          <w:rFonts w:ascii="Helvetica" w:eastAsia="Times New Roman" w:hAnsi="Helvetica" w:cs="Arial"/>
          <w:sz w:val="22"/>
        </w:rPr>
        <w:t xml:space="preserve">, </w:t>
      </w:r>
      <w:r w:rsidR="00501264" w:rsidRPr="008B5975">
        <w:rPr>
          <w:rFonts w:ascii="Helvetica" w:eastAsia="Times New Roman" w:hAnsi="Helvetica" w:cs="Arial"/>
          <w:sz w:val="22"/>
        </w:rPr>
        <w:t>Hani Goodarzi</w:t>
      </w:r>
      <w:r w:rsidR="00501264" w:rsidRPr="008B5975">
        <w:rPr>
          <w:rFonts w:ascii="Helvetica" w:eastAsia="Times New Roman" w:hAnsi="Helvetica" w:cs="Arial"/>
          <w:sz w:val="22"/>
          <w:vertAlign w:val="superscript"/>
        </w:rPr>
        <w:t>1,2,3</w:t>
      </w:r>
      <w:r w:rsidR="00501264" w:rsidRPr="008B5975">
        <w:rPr>
          <w:rFonts w:ascii="Helvetica" w:eastAsia="Times New Roman" w:hAnsi="Helvetica" w:cs="Arial"/>
          <w:sz w:val="22"/>
        </w:rPr>
        <w:t>*</w:t>
      </w:r>
    </w:p>
    <w:p w14:paraId="4E9466CE" w14:textId="77777777" w:rsidR="00501264" w:rsidRPr="008B5975" w:rsidRDefault="00501264" w:rsidP="00501264">
      <w:pPr>
        <w:spacing w:before="120"/>
        <w:jc w:val="center"/>
        <w:rPr>
          <w:rFonts w:ascii="Helvetica" w:eastAsia="Times New Roman" w:hAnsi="Helvetica" w:cs="Arial"/>
          <w:sz w:val="22"/>
        </w:rPr>
      </w:pPr>
    </w:p>
    <w:p w14:paraId="2E38CFAB" w14:textId="77777777" w:rsidR="00501264" w:rsidRPr="008B5975" w:rsidRDefault="00501264" w:rsidP="00501264">
      <w:pPr>
        <w:spacing w:before="120"/>
        <w:jc w:val="center"/>
        <w:rPr>
          <w:rFonts w:ascii="Helvetica" w:eastAsia="Times New Roman" w:hAnsi="Helvetica" w:cs="Arial"/>
          <w:sz w:val="22"/>
        </w:rPr>
      </w:pPr>
    </w:p>
    <w:p w14:paraId="54839D00" w14:textId="77777777" w:rsidR="00501264" w:rsidRPr="008B5975" w:rsidRDefault="00501264" w:rsidP="00501264">
      <w:pPr>
        <w:spacing w:after="200"/>
        <w:rPr>
          <w:rFonts w:ascii="Helvetica" w:eastAsia="Times New Roman" w:hAnsi="Helvetica" w:cs="Arial"/>
          <w:sz w:val="22"/>
        </w:rPr>
      </w:pPr>
      <w:r w:rsidRPr="008B5975">
        <w:rPr>
          <w:rFonts w:ascii="Helvetica" w:eastAsia="Times New Roman" w:hAnsi="Helvetica" w:cs="Arial"/>
          <w:sz w:val="22"/>
          <w:vertAlign w:val="superscript"/>
        </w:rPr>
        <w:t xml:space="preserve">1 </w:t>
      </w:r>
      <w:r w:rsidRPr="008B5975">
        <w:rPr>
          <w:rFonts w:ascii="Helvetica" w:eastAsia="Times New Roman" w:hAnsi="Helvetica" w:cs="Arial"/>
          <w:sz w:val="22"/>
        </w:rPr>
        <w:t>Department of Biochemistry and Biophysics, University of California, San Francisco, San Francisco, CA 94158, USA</w:t>
      </w:r>
    </w:p>
    <w:p w14:paraId="582AE696" w14:textId="77777777" w:rsidR="00501264" w:rsidRPr="008B5975" w:rsidRDefault="00501264" w:rsidP="00501264">
      <w:pPr>
        <w:spacing w:after="200"/>
        <w:rPr>
          <w:rFonts w:ascii="Helvetica" w:eastAsia="Times New Roman" w:hAnsi="Helvetica" w:cs="Arial"/>
          <w:sz w:val="22"/>
        </w:rPr>
      </w:pPr>
      <w:r w:rsidRPr="008B5975">
        <w:rPr>
          <w:rFonts w:ascii="Helvetica" w:eastAsia="Times New Roman" w:hAnsi="Helvetica" w:cs="Arial"/>
          <w:sz w:val="22"/>
          <w:vertAlign w:val="superscript"/>
        </w:rPr>
        <w:t xml:space="preserve">2 </w:t>
      </w:r>
      <w:r w:rsidRPr="008B5975">
        <w:rPr>
          <w:rFonts w:ascii="Helvetica" w:eastAsia="Times New Roman" w:hAnsi="Helvetica" w:cs="Arial"/>
          <w:sz w:val="22"/>
        </w:rPr>
        <w:t>Department of Urology, University of California, San Francisco, San Francisco, CA 94158, USA</w:t>
      </w:r>
    </w:p>
    <w:p w14:paraId="00DCDD51" w14:textId="2F642E8D" w:rsidR="00501264" w:rsidRPr="008B5975" w:rsidRDefault="00501264" w:rsidP="00501264">
      <w:pPr>
        <w:spacing w:after="200"/>
        <w:rPr>
          <w:rFonts w:ascii="Helvetica" w:eastAsia="Times New Roman" w:hAnsi="Helvetica" w:cs="Arial"/>
          <w:sz w:val="22"/>
        </w:rPr>
      </w:pPr>
      <w:r w:rsidRPr="008B5975">
        <w:rPr>
          <w:rFonts w:ascii="Helvetica" w:eastAsia="Times New Roman" w:hAnsi="Helvetica" w:cs="Arial"/>
          <w:sz w:val="22"/>
          <w:vertAlign w:val="superscript"/>
        </w:rPr>
        <w:t xml:space="preserve">3 </w:t>
      </w:r>
      <w:r w:rsidRPr="008B5975">
        <w:rPr>
          <w:rFonts w:ascii="Helvetica" w:eastAsia="Times New Roman" w:hAnsi="Helvetica" w:cs="Arial"/>
          <w:sz w:val="22"/>
        </w:rPr>
        <w:t>Helen Diller Family Comprehensive Cancer Center, University of California, San Francisco, San Francisco, CA 94158, USA</w:t>
      </w:r>
    </w:p>
    <w:p w14:paraId="315AAFA4" w14:textId="321C0095" w:rsidR="009A52C1" w:rsidRPr="008B5975" w:rsidRDefault="009A52C1" w:rsidP="00501264">
      <w:pPr>
        <w:spacing w:after="200"/>
        <w:rPr>
          <w:rFonts w:ascii="Helvetica" w:eastAsia="Times New Roman" w:hAnsi="Helvetica" w:cs="Arial"/>
          <w:sz w:val="22"/>
        </w:rPr>
      </w:pPr>
      <w:r w:rsidRPr="008B5975">
        <w:rPr>
          <w:rFonts w:ascii="Helvetica" w:eastAsia="Times New Roman" w:hAnsi="Helvetica" w:cs="Arial"/>
          <w:sz w:val="22"/>
          <w:vertAlign w:val="superscript"/>
        </w:rPr>
        <w:t xml:space="preserve">4 </w:t>
      </w:r>
      <w:r w:rsidRPr="008B5975">
        <w:rPr>
          <w:rFonts w:ascii="Helvetica" w:eastAsia="Times New Roman" w:hAnsi="Helvetica" w:cs="Arial"/>
          <w:sz w:val="22"/>
        </w:rPr>
        <w:t>Proteome Resource Center, The Rockefeller University, 1230 York Avenue, New York, NY 10065, USA</w:t>
      </w:r>
    </w:p>
    <w:p w14:paraId="01D557C5" w14:textId="28B456FC" w:rsidR="009A52C1" w:rsidRPr="008B5975" w:rsidRDefault="009A52C1" w:rsidP="009A52C1">
      <w:pPr>
        <w:spacing w:after="200"/>
        <w:rPr>
          <w:rFonts w:ascii="Helvetica" w:eastAsia="Times New Roman" w:hAnsi="Helvetica" w:cs="Arial"/>
          <w:sz w:val="22"/>
        </w:rPr>
      </w:pPr>
      <w:r w:rsidRPr="008B5975">
        <w:rPr>
          <w:rFonts w:ascii="Helvetica" w:eastAsia="Times New Roman" w:hAnsi="Helvetica" w:cs="Arial"/>
          <w:sz w:val="22"/>
          <w:vertAlign w:val="superscript"/>
        </w:rPr>
        <w:t>5</w:t>
      </w:r>
      <w:r w:rsidRPr="008B5975">
        <w:rPr>
          <w:rFonts w:ascii="Helvetica" w:eastAsia="Times New Roman" w:hAnsi="Helvetica" w:cs="Arial"/>
          <w:sz w:val="22"/>
        </w:rPr>
        <w:t xml:space="preserve"> Department of Pharmacology, Yale University School of Medicine, New Haven, CT 06520, USA</w:t>
      </w:r>
    </w:p>
    <w:p w14:paraId="774F26EC" w14:textId="193481BE" w:rsidR="009A52C1" w:rsidRPr="008B5975" w:rsidRDefault="009A52C1" w:rsidP="00501264">
      <w:pPr>
        <w:spacing w:after="200"/>
        <w:rPr>
          <w:rFonts w:ascii="Helvetica" w:eastAsia="Times New Roman" w:hAnsi="Helvetica" w:cs="Arial"/>
          <w:sz w:val="22"/>
        </w:rPr>
      </w:pPr>
      <w:r w:rsidRPr="008B5975">
        <w:rPr>
          <w:rFonts w:ascii="Helvetica" w:eastAsia="Times New Roman" w:hAnsi="Helvetica" w:cs="Arial"/>
          <w:sz w:val="22"/>
          <w:vertAlign w:val="superscript"/>
        </w:rPr>
        <w:t>6</w:t>
      </w:r>
      <w:r w:rsidRPr="008B5975">
        <w:rPr>
          <w:rFonts w:ascii="Helvetica" w:eastAsia="Times New Roman" w:hAnsi="Helvetica" w:cs="Arial"/>
          <w:sz w:val="22"/>
        </w:rPr>
        <w:t xml:space="preserve"> Yale Cancer Biology Institute, Yale University, West Haven, CT 06516, USA</w:t>
      </w:r>
    </w:p>
    <w:p w14:paraId="1494E57F" w14:textId="69DF71D0" w:rsidR="00501264" w:rsidRPr="008B5975" w:rsidRDefault="009A52C1" w:rsidP="00501264">
      <w:pPr>
        <w:rPr>
          <w:rFonts w:ascii="Helvetica" w:eastAsia="Times New Roman" w:hAnsi="Helvetica" w:cs="Arial"/>
          <w:sz w:val="22"/>
        </w:rPr>
      </w:pPr>
      <w:r w:rsidRPr="008B5975">
        <w:rPr>
          <w:rFonts w:ascii="Helvetica" w:eastAsia="Times New Roman" w:hAnsi="Helvetica" w:cs="Arial"/>
          <w:sz w:val="22"/>
          <w:vertAlign w:val="superscript"/>
        </w:rPr>
        <w:t>7</w:t>
      </w:r>
      <w:r w:rsidR="00B86B73" w:rsidRPr="008B5975">
        <w:rPr>
          <w:rFonts w:ascii="Helvetica" w:eastAsia="Times New Roman" w:hAnsi="Helvetica" w:cs="Arial"/>
          <w:sz w:val="22"/>
        </w:rPr>
        <w:t xml:space="preserve"> </w:t>
      </w:r>
      <w:r w:rsidRPr="008B5975">
        <w:rPr>
          <w:rFonts w:ascii="Helvetica" w:eastAsia="Times New Roman" w:hAnsi="Helvetica" w:cs="Arial"/>
          <w:sz w:val="22"/>
        </w:rPr>
        <w:t xml:space="preserve">These </w:t>
      </w:r>
      <w:r w:rsidR="0043123B" w:rsidRPr="008B5975">
        <w:rPr>
          <w:rFonts w:ascii="Helvetica" w:eastAsia="Times New Roman" w:hAnsi="Helvetica" w:cs="Arial"/>
          <w:sz w:val="22"/>
        </w:rPr>
        <w:t>authors contributed equally</w:t>
      </w:r>
    </w:p>
    <w:p w14:paraId="2F34FF1F" w14:textId="77777777" w:rsidR="00501264" w:rsidRPr="008B5975" w:rsidRDefault="00501264" w:rsidP="00501264">
      <w:pPr>
        <w:rPr>
          <w:rFonts w:ascii="Helvetica" w:eastAsia="Times New Roman" w:hAnsi="Helvetica" w:cs="Arial"/>
          <w:sz w:val="22"/>
        </w:rPr>
      </w:pPr>
    </w:p>
    <w:p w14:paraId="1F2C14C4" w14:textId="77777777" w:rsidR="00501264" w:rsidRPr="008B5975" w:rsidRDefault="00501264" w:rsidP="00501264">
      <w:pPr>
        <w:rPr>
          <w:rFonts w:ascii="Helvetica" w:eastAsia="Times New Roman" w:hAnsi="Helvetica" w:cs="Arial"/>
          <w:sz w:val="22"/>
        </w:rPr>
      </w:pPr>
    </w:p>
    <w:p w14:paraId="79256822" w14:textId="77777777" w:rsidR="00501264" w:rsidRPr="008B5975" w:rsidRDefault="00501264" w:rsidP="00501264">
      <w:pPr>
        <w:rPr>
          <w:rFonts w:ascii="Helvetica" w:eastAsia="Times New Roman" w:hAnsi="Helvetica" w:cs="Arial"/>
          <w:sz w:val="22"/>
        </w:rPr>
      </w:pPr>
    </w:p>
    <w:p w14:paraId="2B18E4C0" w14:textId="77777777" w:rsidR="00501264" w:rsidRPr="008B5975" w:rsidRDefault="00501264" w:rsidP="00501264">
      <w:pPr>
        <w:rPr>
          <w:rFonts w:ascii="Helvetica" w:eastAsia="Times New Roman" w:hAnsi="Helvetica" w:cs="Arial"/>
          <w:sz w:val="22"/>
        </w:rPr>
      </w:pPr>
    </w:p>
    <w:p w14:paraId="750C7216" w14:textId="77777777" w:rsidR="00501264" w:rsidRPr="008B5975" w:rsidRDefault="00501264" w:rsidP="00501264">
      <w:pPr>
        <w:rPr>
          <w:rFonts w:ascii="Helvetica" w:eastAsia="Times New Roman" w:hAnsi="Helvetica" w:cs="Arial"/>
          <w:sz w:val="22"/>
        </w:rPr>
      </w:pPr>
    </w:p>
    <w:p w14:paraId="7981BC1C" w14:textId="77777777" w:rsidR="00501264" w:rsidRPr="008B5975" w:rsidRDefault="00501264" w:rsidP="00501264">
      <w:pPr>
        <w:rPr>
          <w:rFonts w:ascii="Helvetica" w:eastAsia="Times New Roman" w:hAnsi="Helvetica" w:cs="Arial"/>
          <w:sz w:val="22"/>
        </w:rPr>
      </w:pPr>
    </w:p>
    <w:p w14:paraId="011A83C6" w14:textId="77777777" w:rsidR="00501264" w:rsidRPr="008B5975" w:rsidRDefault="00501264" w:rsidP="00501264">
      <w:pPr>
        <w:rPr>
          <w:rFonts w:ascii="Helvetica" w:eastAsia="Times New Roman" w:hAnsi="Helvetica" w:cs="Arial"/>
          <w:sz w:val="22"/>
        </w:rPr>
      </w:pPr>
    </w:p>
    <w:p w14:paraId="713DF14F" w14:textId="77777777" w:rsidR="00501264" w:rsidRPr="008B5975" w:rsidRDefault="00501264" w:rsidP="00501264">
      <w:pPr>
        <w:rPr>
          <w:rFonts w:ascii="Helvetica" w:eastAsia="Times New Roman" w:hAnsi="Helvetica" w:cs="Arial"/>
          <w:sz w:val="22"/>
        </w:rPr>
      </w:pPr>
    </w:p>
    <w:p w14:paraId="705F4E3F" w14:textId="77777777" w:rsidR="00501264" w:rsidRPr="008B5975" w:rsidRDefault="00501264" w:rsidP="00501264">
      <w:pPr>
        <w:rPr>
          <w:rFonts w:ascii="Helvetica" w:eastAsia="Times New Roman" w:hAnsi="Helvetica" w:cs="Arial"/>
          <w:sz w:val="22"/>
        </w:rPr>
      </w:pPr>
    </w:p>
    <w:p w14:paraId="1349B782" w14:textId="77777777" w:rsidR="00501264" w:rsidRPr="008B5975" w:rsidRDefault="00501264" w:rsidP="00501264">
      <w:pPr>
        <w:rPr>
          <w:rFonts w:ascii="Helvetica" w:eastAsia="Times New Roman" w:hAnsi="Helvetica" w:cs="Arial"/>
          <w:sz w:val="22"/>
        </w:rPr>
      </w:pPr>
    </w:p>
    <w:p w14:paraId="0E11AA01" w14:textId="77777777" w:rsidR="00501264" w:rsidRPr="008B5975" w:rsidRDefault="00501264" w:rsidP="00501264">
      <w:pPr>
        <w:rPr>
          <w:rFonts w:ascii="Helvetica" w:eastAsia="Times New Roman" w:hAnsi="Helvetica" w:cs="Arial"/>
          <w:sz w:val="22"/>
        </w:rPr>
      </w:pPr>
    </w:p>
    <w:p w14:paraId="56B3AF8B" w14:textId="77777777" w:rsidR="00501264" w:rsidRPr="008B5975" w:rsidRDefault="00501264" w:rsidP="00501264">
      <w:pPr>
        <w:rPr>
          <w:rFonts w:ascii="Helvetica" w:eastAsia="Times New Roman" w:hAnsi="Helvetica" w:cs="Arial"/>
          <w:sz w:val="22"/>
        </w:rPr>
      </w:pPr>
    </w:p>
    <w:p w14:paraId="466256C4" w14:textId="77777777" w:rsidR="00501264" w:rsidRPr="008B5975" w:rsidRDefault="00501264" w:rsidP="00501264">
      <w:pPr>
        <w:rPr>
          <w:rFonts w:ascii="Helvetica" w:eastAsia="Times New Roman" w:hAnsi="Helvetica" w:cs="Arial"/>
          <w:sz w:val="22"/>
        </w:rPr>
      </w:pPr>
    </w:p>
    <w:p w14:paraId="3EAC4378" w14:textId="77777777" w:rsidR="00501264" w:rsidRPr="008B5975" w:rsidRDefault="00501264" w:rsidP="00501264">
      <w:pPr>
        <w:rPr>
          <w:rFonts w:ascii="Helvetica" w:eastAsia="Times New Roman" w:hAnsi="Helvetica" w:cs="Arial"/>
          <w:sz w:val="22"/>
        </w:rPr>
      </w:pPr>
    </w:p>
    <w:p w14:paraId="71A525B0" w14:textId="77777777" w:rsidR="00501264" w:rsidRPr="008B5975" w:rsidRDefault="00501264" w:rsidP="00501264">
      <w:pPr>
        <w:rPr>
          <w:rFonts w:ascii="Helvetica" w:eastAsia="Times New Roman" w:hAnsi="Helvetica" w:cs="Arial"/>
          <w:sz w:val="22"/>
        </w:rPr>
      </w:pPr>
    </w:p>
    <w:p w14:paraId="67A3BBA2" w14:textId="77777777" w:rsidR="00501264" w:rsidRPr="008B5975" w:rsidRDefault="00501264" w:rsidP="00501264">
      <w:pPr>
        <w:rPr>
          <w:rFonts w:ascii="Helvetica" w:eastAsia="Times New Roman" w:hAnsi="Helvetica" w:cs="Arial"/>
          <w:sz w:val="22"/>
        </w:rPr>
      </w:pPr>
    </w:p>
    <w:p w14:paraId="0F6228DF" w14:textId="77777777" w:rsidR="00501264" w:rsidRPr="008B5975" w:rsidRDefault="00501264" w:rsidP="00501264">
      <w:pPr>
        <w:rPr>
          <w:rFonts w:ascii="Helvetica" w:eastAsia="Times New Roman" w:hAnsi="Helvetica" w:cs="Arial"/>
          <w:sz w:val="22"/>
        </w:rPr>
      </w:pPr>
    </w:p>
    <w:p w14:paraId="43C69F85" w14:textId="77777777" w:rsidR="00501264" w:rsidRPr="008B5975" w:rsidRDefault="00501264" w:rsidP="00501264">
      <w:pPr>
        <w:rPr>
          <w:rFonts w:ascii="Helvetica" w:eastAsia="Times New Roman" w:hAnsi="Helvetica" w:cs="Arial"/>
          <w:sz w:val="22"/>
        </w:rPr>
      </w:pPr>
    </w:p>
    <w:p w14:paraId="11ECF96D" w14:textId="77777777" w:rsidR="00501264" w:rsidRPr="008B5975" w:rsidRDefault="00501264" w:rsidP="00501264">
      <w:pPr>
        <w:rPr>
          <w:rFonts w:ascii="Helvetica" w:eastAsia="Times New Roman" w:hAnsi="Helvetica" w:cs="Arial"/>
          <w:sz w:val="22"/>
        </w:rPr>
      </w:pPr>
      <w:r w:rsidRPr="008B5975">
        <w:rPr>
          <w:rFonts w:ascii="Helvetica" w:eastAsia="Times New Roman" w:hAnsi="Helvetica" w:cs="Arial"/>
          <w:sz w:val="22"/>
        </w:rPr>
        <w:t>*Corresponding author:</w:t>
      </w:r>
    </w:p>
    <w:p w14:paraId="4B297335" w14:textId="77777777" w:rsidR="00501264" w:rsidRPr="008B5975" w:rsidRDefault="00501264" w:rsidP="00501264">
      <w:pPr>
        <w:rPr>
          <w:rFonts w:ascii="Helvetica" w:eastAsia="Times New Roman" w:hAnsi="Helvetica" w:cs="Arial"/>
          <w:sz w:val="22"/>
        </w:rPr>
      </w:pPr>
      <w:r w:rsidRPr="008B5975">
        <w:rPr>
          <w:rFonts w:ascii="Helvetica" w:eastAsia="Times New Roman" w:hAnsi="Helvetica" w:cs="Arial"/>
          <w:sz w:val="22"/>
        </w:rPr>
        <w:t>Hani Goodarzi</w:t>
      </w:r>
    </w:p>
    <w:p w14:paraId="1035A354" w14:textId="77777777" w:rsidR="00501264" w:rsidRPr="008B5975" w:rsidRDefault="00501264" w:rsidP="00501264">
      <w:pPr>
        <w:rPr>
          <w:rFonts w:ascii="Helvetica" w:eastAsia="Times New Roman" w:hAnsi="Helvetica" w:cs="Arial"/>
          <w:sz w:val="22"/>
        </w:rPr>
      </w:pPr>
      <w:r w:rsidRPr="008B5975">
        <w:rPr>
          <w:rFonts w:ascii="Helvetica" w:eastAsia="Times New Roman" w:hAnsi="Helvetica" w:cs="Arial"/>
          <w:sz w:val="22"/>
        </w:rPr>
        <w:t>600 16</w:t>
      </w:r>
      <w:r w:rsidRPr="008B5975">
        <w:rPr>
          <w:rFonts w:ascii="Helvetica" w:eastAsia="Times New Roman" w:hAnsi="Helvetica" w:cs="Arial"/>
          <w:sz w:val="22"/>
          <w:vertAlign w:val="superscript"/>
        </w:rPr>
        <w:t>th</w:t>
      </w:r>
      <w:r w:rsidRPr="008B5975">
        <w:rPr>
          <w:rFonts w:ascii="Helvetica" w:eastAsia="Times New Roman" w:hAnsi="Helvetica" w:cs="Arial"/>
          <w:sz w:val="22"/>
        </w:rPr>
        <w:t xml:space="preserve"> St.</w:t>
      </w:r>
    </w:p>
    <w:p w14:paraId="74C796A5" w14:textId="77777777" w:rsidR="00501264" w:rsidRPr="008B5975" w:rsidRDefault="00501264" w:rsidP="00501264">
      <w:pPr>
        <w:rPr>
          <w:rFonts w:ascii="Helvetica" w:eastAsia="Times New Roman" w:hAnsi="Helvetica" w:cs="Arial"/>
          <w:sz w:val="22"/>
        </w:rPr>
      </w:pPr>
      <w:r w:rsidRPr="008B5975">
        <w:rPr>
          <w:rFonts w:ascii="Helvetica" w:eastAsia="Times New Roman" w:hAnsi="Helvetica" w:cs="Arial"/>
          <w:sz w:val="22"/>
        </w:rPr>
        <w:t>San Francisco, CA 94158</w:t>
      </w:r>
    </w:p>
    <w:p w14:paraId="27EB1C92" w14:textId="77777777" w:rsidR="00501264" w:rsidRPr="008B5975" w:rsidRDefault="00501264" w:rsidP="00501264">
      <w:pPr>
        <w:rPr>
          <w:rFonts w:ascii="Helvetica" w:eastAsia="Times New Roman" w:hAnsi="Helvetica" w:cs="Arial"/>
          <w:sz w:val="22"/>
        </w:rPr>
      </w:pPr>
      <w:r w:rsidRPr="008B5975">
        <w:rPr>
          <w:rFonts w:ascii="Helvetica" w:eastAsia="Times New Roman" w:hAnsi="Helvetica" w:cs="Arial"/>
          <w:sz w:val="22"/>
        </w:rPr>
        <w:t>Phone: 415-230-5189</w:t>
      </w:r>
    </w:p>
    <w:p w14:paraId="01B3E4C9" w14:textId="77777777" w:rsidR="00501264" w:rsidRPr="008B5975" w:rsidRDefault="00501264" w:rsidP="00501264">
      <w:pPr>
        <w:rPr>
          <w:rFonts w:ascii="Helvetica" w:eastAsia="Times New Roman" w:hAnsi="Helvetica" w:cs="Arial"/>
          <w:sz w:val="22"/>
        </w:rPr>
      </w:pPr>
      <w:r w:rsidRPr="008B5975">
        <w:rPr>
          <w:rFonts w:ascii="Helvetica" w:eastAsia="Times New Roman" w:hAnsi="Helvetica" w:cs="Arial"/>
          <w:sz w:val="22"/>
        </w:rPr>
        <w:t>Email: hani.goodarzi@ucsf.edu</w:t>
      </w:r>
    </w:p>
    <w:p w14:paraId="4E661630" w14:textId="77777777" w:rsidR="00501264" w:rsidRPr="008B5975" w:rsidRDefault="00501264">
      <w:pPr>
        <w:rPr>
          <w:rFonts w:ascii="Helvetica" w:hAnsi="Helvetica" w:cs="Arial"/>
          <w:b/>
          <w:sz w:val="22"/>
        </w:rPr>
      </w:pPr>
    </w:p>
    <w:p w14:paraId="7C5BA332" w14:textId="77777777" w:rsidR="00B0708C" w:rsidRDefault="00B0708C">
      <w:pPr>
        <w:rPr>
          <w:rFonts w:ascii="Helvetica" w:hAnsi="Helvetica" w:cs="Arial"/>
          <w:b/>
          <w:sz w:val="22"/>
        </w:rPr>
      </w:pPr>
    </w:p>
    <w:p w14:paraId="16A6013D" w14:textId="563B4A3E" w:rsidR="00626352" w:rsidRPr="008B5975" w:rsidRDefault="000E303D">
      <w:pPr>
        <w:rPr>
          <w:rFonts w:ascii="Helvetica" w:hAnsi="Helvetica" w:cs="Arial"/>
          <w:b/>
          <w:sz w:val="22"/>
        </w:rPr>
      </w:pPr>
      <w:r>
        <w:rPr>
          <w:rFonts w:ascii="Helvetica" w:hAnsi="Helvetica" w:cs="Arial"/>
          <w:b/>
          <w:sz w:val="22"/>
        </w:rPr>
        <w:lastRenderedPageBreak/>
        <w:t>Summary</w:t>
      </w:r>
    </w:p>
    <w:p w14:paraId="59000D05" w14:textId="43B67FA9" w:rsidR="00F62464" w:rsidRDefault="001E6972">
      <w:pPr>
        <w:rPr>
          <w:rFonts w:ascii="Helvetica" w:hAnsi="Helvetica" w:cs="Arial"/>
          <w:bCs/>
          <w:sz w:val="22"/>
        </w:rPr>
      </w:pPr>
      <w:r w:rsidRPr="008B5975">
        <w:rPr>
          <w:rFonts w:ascii="Helvetica" w:hAnsi="Helvetica" w:cs="Arial"/>
          <w:bCs/>
          <w:sz w:val="22"/>
        </w:rPr>
        <w:t>Aberrant alternative splicing is a hallmark of cancer</w:t>
      </w:r>
      <w:r w:rsidR="00FB32C8" w:rsidRPr="008B5975">
        <w:rPr>
          <w:rFonts w:ascii="Helvetica" w:hAnsi="Helvetica" w:cs="Arial"/>
          <w:bCs/>
          <w:sz w:val="22"/>
        </w:rPr>
        <w:t>,</w:t>
      </w:r>
      <w:r w:rsidRPr="008B5975">
        <w:rPr>
          <w:rFonts w:ascii="Helvetica" w:hAnsi="Helvetica" w:cs="Arial"/>
          <w:bCs/>
          <w:sz w:val="22"/>
        </w:rPr>
        <w:t xml:space="preserve"> yet the underlying regulatory programs that drive </w:t>
      </w:r>
      <w:r w:rsidR="001E019E" w:rsidRPr="008B5975">
        <w:rPr>
          <w:rFonts w:ascii="Helvetica" w:hAnsi="Helvetica" w:cs="Arial"/>
          <w:bCs/>
          <w:sz w:val="22"/>
        </w:rPr>
        <w:t>oncogenic</w:t>
      </w:r>
      <w:r w:rsidRPr="008B5975">
        <w:rPr>
          <w:rFonts w:ascii="Helvetica" w:hAnsi="Helvetica" w:cs="Arial"/>
          <w:bCs/>
          <w:sz w:val="22"/>
        </w:rPr>
        <w:t xml:space="preserve"> reprogramming of the splicing landscape remain </w:t>
      </w:r>
      <w:r w:rsidR="00F44E86" w:rsidRPr="008B5975">
        <w:rPr>
          <w:rFonts w:ascii="Helvetica" w:hAnsi="Helvetica" w:cs="Arial"/>
          <w:bCs/>
          <w:sz w:val="22"/>
        </w:rPr>
        <w:t>largely unknown</w:t>
      </w:r>
      <w:r w:rsidRPr="008B5975">
        <w:rPr>
          <w:rFonts w:ascii="Helvetica" w:hAnsi="Helvetica" w:cs="Arial"/>
          <w:bCs/>
          <w:sz w:val="22"/>
        </w:rPr>
        <w:t xml:space="preserve">. </w:t>
      </w:r>
      <w:r w:rsidR="00F62464" w:rsidRPr="008B5975">
        <w:rPr>
          <w:rFonts w:ascii="Helvetica" w:hAnsi="Helvetica" w:cs="Arial"/>
          <w:bCs/>
          <w:sz w:val="22"/>
        </w:rPr>
        <w:t>Here, we</w:t>
      </w:r>
      <w:r w:rsidR="00F44E86" w:rsidRPr="008B5975">
        <w:rPr>
          <w:rFonts w:ascii="Helvetica" w:hAnsi="Helvetica" w:cs="Arial"/>
          <w:bCs/>
          <w:sz w:val="22"/>
        </w:rPr>
        <w:t xml:space="preserve"> report a systematic effort to </w:t>
      </w:r>
      <w:r w:rsidR="008D5343">
        <w:rPr>
          <w:rFonts w:ascii="Helvetica" w:hAnsi="Helvetica" w:cs="Arial"/>
          <w:bCs/>
          <w:sz w:val="22"/>
        </w:rPr>
        <w:t>decipher the</w:t>
      </w:r>
      <w:r w:rsidR="008D5343" w:rsidRPr="008B5975">
        <w:rPr>
          <w:rFonts w:ascii="Helvetica" w:hAnsi="Helvetica" w:cs="Arial"/>
          <w:bCs/>
          <w:sz w:val="22"/>
        </w:rPr>
        <w:t xml:space="preserve"> </w:t>
      </w:r>
      <w:r w:rsidR="00B32055" w:rsidRPr="008B5975">
        <w:rPr>
          <w:rFonts w:ascii="Helvetica" w:hAnsi="Helvetica" w:cs="Arial"/>
          <w:bCs/>
          <w:sz w:val="22"/>
        </w:rPr>
        <w:t xml:space="preserve">RNA </w:t>
      </w:r>
      <w:r w:rsidR="00AB0482" w:rsidRPr="008B5975">
        <w:rPr>
          <w:rFonts w:ascii="Helvetica" w:hAnsi="Helvetica" w:cs="Arial"/>
          <w:bCs/>
          <w:sz w:val="22"/>
        </w:rPr>
        <w:t>structural</w:t>
      </w:r>
      <w:r w:rsidR="00050983" w:rsidRPr="008B5975">
        <w:rPr>
          <w:rFonts w:ascii="Helvetica" w:hAnsi="Helvetica" w:cs="Arial"/>
          <w:bCs/>
          <w:sz w:val="22"/>
        </w:rPr>
        <w:t xml:space="preserve"> </w:t>
      </w:r>
      <w:r w:rsidR="008D5343">
        <w:rPr>
          <w:rFonts w:ascii="Helvetica" w:hAnsi="Helvetica" w:cs="Arial"/>
          <w:bCs/>
          <w:sz w:val="22"/>
        </w:rPr>
        <w:t>code</w:t>
      </w:r>
      <w:r w:rsidR="008D5343" w:rsidRPr="008B5975">
        <w:rPr>
          <w:rFonts w:ascii="Helvetica" w:hAnsi="Helvetica" w:cs="Arial"/>
          <w:bCs/>
          <w:sz w:val="22"/>
        </w:rPr>
        <w:t xml:space="preserve"> </w:t>
      </w:r>
      <w:r w:rsidR="00050983" w:rsidRPr="008B5975">
        <w:rPr>
          <w:rFonts w:ascii="Helvetica" w:hAnsi="Helvetica" w:cs="Arial"/>
          <w:bCs/>
          <w:sz w:val="22"/>
        </w:rPr>
        <w:t xml:space="preserve">that </w:t>
      </w:r>
      <w:r w:rsidR="008D5343">
        <w:rPr>
          <w:rFonts w:ascii="Helvetica" w:hAnsi="Helvetica" w:cs="Arial"/>
          <w:bCs/>
          <w:sz w:val="22"/>
        </w:rPr>
        <w:t>shapes</w:t>
      </w:r>
      <w:r w:rsidR="008D5343" w:rsidRPr="008B5975">
        <w:rPr>
          <w:rFonts w:ascii="Helvetica" w:hAnsi="Helvetica" w:cs="Arial"/>
          <w:bCs/>
          <w:sz w:val="22"/>
        </w:rPr>
        <w:t xml:space="preserve"> </w:t>
      </w:r>
      <w:r w:rsidR="0032533D">
        <w:rPr>
          <w:rFonts w:ascii="Helvetica" w:hAnsi="Helvetica" w:cs="Arial"/>
          <w:bCs/>
          <w:sz w:val="22"/>
        </w:rPr>
        <w:t xml:space="preserve">pathological </w:t>
      </w:r>
      <w:r w:rsidR="00954400">
        <w:rPr>
          <w:rFonts w:ascii="Helvetica" w:hAnsi="Helvetica" w:cs="Arial"/>
          <w:bCs/>
          <w:sz w:val="22"/>
        </w:rPr>
        <w:t>splicing during breast cancer metastatic progression.</w:t>
      </w:r>
      <w:r w:rsidR="00F62464" w:rsidRPr="008B5975">
        <w:rPr>
          <w:rFonts w:ascii="Helvetica" w:hAnsi="Helvetica" w:cs="Arial"/>
          <w:bCs/>
          <w:sz w:val="22"/>
        </w:rPr>
        <w:t xml:space="preserve"> </w:t>
      </w:r>
      <w:r w:rsidR="00FB32C8" w:rsidRPr="008B5975">
        <w:rPr>
          <w:rFonts w:ascii="Helvetica" w:hAnsi="Helvetica" w:cs="Arial"/>
          <w:bCs/>
          <w:sz w:val="22"/>
        </w:rPr>
        <w:t>We discovered a previously unknown RNA structural element, which we have named structural splicing enhancer (SSE) e</w:t>
      </w:r>
      <w:r w:rsidR="00BB6ABE" w:rsidRPr="008B5975">
        <w:rPr>
          <w:rFonts w:ascii="Helvetica" w:hAnsi="Helvetica" w:cs="Arial"/>
          <w:bCs/>
          <w:sz w:val="22"/>
        </w:rPr>
        <w:t xml:space="preserve">nriched </w:t>
      </w:r>
      <w:r w:rsidR="00FB32C8" w:rsidRPr="008B5975">
        <w:rPr>
          <w:rFonts w:ascii="Helvetica" w:hAnsi="Helvetica" w:cs="Arial"/>
          <w:bCs/>
          <w:sz w:val="22"/>
        </w:rPr>
        <w:t>in</w:t>
      </w:r>
      <w:r w:rsidR="00BB6ABE" w:rsidRPr="008B5975">
        <w:rPr>
          <w:rFonts w:ascii="Helvetica" w:hAnsi="Helvetica" w:cs="Arial"/>
          <w:bCs/>
          <w:sz w:val="22"/>
        </w:rPr>
        <w:t xml:space="preserve"> alternatively spliced exons </w:t>
      </w:r>
      <w:r w:rsidR="00FB32C8" w:rsidRPr="008B5975">
        <w:rPr>
          <w:rFonts w:ascii="Helvetica" w:hAnsi="Helvetica" w:cs="Arial"/>
          <w:bCs/>
          <w:sz w:val="22"/>
        </w:rPr>
        <w:t>with increased inclusion</w:t>
      </w:r>
      <w:r w:rsidR="00BB6ABE" w:rsidRPr="008B5975">
        <w:rPr>
          <w:rFonts w:ascii="Helvetica" w:hAnsi="Helvetica" w:cs="Arial"/>
          <w:bCs/>
          <w:sz w:val="22"/>
        </w:rPr>
        <w:t xml:space="preserve"> in highly metastatic cells</w:t>
      </w:r>
      <w:r w:rsidR="00FB32C8" w:rsidRPr="008B5975">
        <w:rPr>
          <w:rFonts w:ascii="Helvetica" w:hAnsi="Helvetica" w:cs="Arial"/>
          <w:bCs/>
          <w:sz w:val="22"/>
        </w:rPr>
        <w:t>.</w:t>
      </w:r>
      <w:r w:rsidR="00BB6ABE" w:rsidRPr="008B5975">
        <w:rPr>
          <w:rFonts w:ascii="Helvetica" w:hAnsi="Helvetica" w:cs="Arial"/>
          <w:bCs/>
          <w:sz w:val="22"/>
        </w:rPr>
        <w:t xml:space="preserve"> </w:t>
      </w:r>
      <w:r w:rsidR="000F50A1" w:rsidRPr="008B5975">
        <w:rPr>
          <w:rFonts w:ascii="Helvetica" w:hAnsi="Helvetica" w:cs="Arial"/>
          <w:bCs/>
          <w:sz w:val="22"/>
        </w:rPr>
        <w:t xml:space="preserve">Using DMS probing of </w:t>
      </w:r>
      <w:r w:rsidR="00FB32C8" w:rsidRPr="008B5975">
        <w:rPr>
          <w:rFonts w:ascii="Helvetica" w:hAnsi="Helvetica" w:cs="Arial"/>
          <w:bCs/>
          <w:sz w:val="22"/>
        </w:rPr>
        <w:t xml:space="preserve">breast cancer </w:t>
      </w:r>
      <w:r w:rsidR="000F50A1" w:rsidRPr="008B5975">
        <w:rPr>
          <w:rFonts w:ascii="Helvetica" w:hAnsi="Helvetica" w:cs="Arial"/>
          <w:bCs/>
          <w:sz w:val="22"/>
        </w:rPr>
        <w:t xml:space="preserve">cells, we </w:t>
      </w:r>
      <w:r w:rsidR="00B56E43" w:rsidRPr="008B5975">
        <w:rPr>
          <w:rFonts w:ascii="Helvetica" w:hAnsi="Helvetica" w:cs="Arial"/>
          <w:bCs/>
          <w:sz w:val="22"/>
        </w:rPr>
        <w:t>experimentally validated</w:t>
      </w:r>
      <w:r w:rsidR="00690AB3" w:rsidRPr="008B5975">
        <w:rPr>
          <w:rFonts w:ascii="Helvetica" w:hAnsi="Helvetica" w:cs="Arial"/>
          <w:bCs/>
          <w:sz w:val="22"/>
        </w:rPr>
        <w:t xml:space="preserve"> </w:t>
      </w:r>
      <w:r w:rsidR="000F50A1" w:rsidRPr="008B5975">
        <w:rPr>
          <w:rFonts w:ascii="Helvetica" w:hAnsi="Helvetica" w:cs="Arial"/>
          <w:bCs/>
          <w:sz w:val="22"/>
        </w:rPr>
        <w:t xml:space="preserve">the </w:t>
      </w:r>
      <w:r w:rsidR="000F50A1" w:rsidRPr="008B5975">
        <w:rPr>
          <w:rFonts w:ascii="Helvetica" w:hAnsi="Helvetica" w:cs="Arial"/>
          <w:bCs/>
          <w:i/>
          <w:sz w:val="22"/>
        </w:rPr>
        <w:t>in silico</w:t>
      </w:r>
      <w:r w:rsidR="000F50A1" w:rsidRPr="008B5975">
        <w:rPr>
          <w:rFonts w:ascii="Helvetica" w:hAnsi="Helvetica" w:cs="Arial"/>
          <w:bCs/>
          <w:sz w:val="22"/>
        </w:rPr>
        <w:t xml:space="preserve"> predicted structures of </w:t>
      </w:r>
      <w:r w:rsidR="00570090" w:rsidRPr="008B5975">
        <w:rPr>
          <w:rFonts w:ascii="Helvetica" w:hAnsi="Helvetica" w:cs="Arial"/>
          <w:bCs/>
          <w:sz w:val="22"/>
        </w:rPr>
        <w:t xml:space="preserve">multiple </w:t>
      </w:r>
      <w:r w:rsidR="000F50A1" w:rsidRPr="008B5975">
        <w:rPr>
          <w:rFonts w:ascii="Helvetica" w:hAnsi="Helvetica" w:cs="Arial"/>
          <w:bCs/>
          <w:sz w:val="22"/>
        </w:rPr>
        <w:t xml:space="preserve">SSEs. </w:t>
      </w:r>
      <w:r w:rsidR="009E34C7" w:rsidRPr="008B5975">
        <w:rPr>
          <w:rFonts w:ascii="Helvetica" w:hAnsi="Helvetica" w:cs="Arial"/>
          <w:bCs/>
          <w:sz w:val="22"/>
        </w:rPr>
        <w:t xml:space="preserve">We </w:t>
      </w:r>
      <w:r w:rsidR="00A65018" w:rsidRPr="008B5975">
        <w:rPr>
          <w:rFonts w:ascii="Helvetica" w:hAnsi="Helvetica" w:cs="Arial"/>
          <w:bCs/>
          <w:sz w:val="22"/>
        </w:rPr>
        <w:t>found</w:t>
      </w:r>
      <w:r w:rsidR="009E34C7" w:rsidRPr="008B5975">
        <w:rPr>
          <w:rFonts w:ascii="Helvetica" w:hAnsi="Helvetica" w:cs="Arial"/>
          <w:bCs/>
          <w:sz w:val="22"/>
        </w:rPr>
        <w:t xml:space="preserve"> that the spliceosomal protein SNRPA1 interacts with th</w:t>
      </w:r>
      <w:r w:rsidR="00224C68" w:rsidRPr="008B5975">
        <w:rPr>
          <w:rFonts w:ascii="Helvetica" w:hAnsi="Helvetica" w:cs="Arial"/>
          <w:bCs/>
          <w:sz w:val="22"/>
        </w:rPr>
        <w:t>ese</w:t>
      </w:r>
      <w:r w:rsidR="009E34C7" w:rsidRPr="008B5975">
        <w:rPr>
          <w:rFonts w:ascii="Helvetica" w:hAnsi="Helvetica" w:cs="Arial"/>
          <w:bCs/>
          <w:sz w:val="22"/>
        </w:rPr>
        <w:t xml:space="preserve"> element</w:t>
      </w:r>
      <w:r w:rsidR="00224C68" w:rsidRPr="008B5975">
        <w:rPr>
          <w:rFonts w:ascii="Helvetica" w:hAnsi="Helvetica" w:cs="Arial"/>
          <w:bCs/>
          <w:sz w:val="22"/>
        </w:rPr>
        <w:t>s</w:t>
      </w:r>
      <w:r w:rsidR="009E34C7" w:rsidRPr="008B5975">
        <w:rPr>
          <w:rFonts w:ascii="Helvetica" w:hAnsi="Helvetica" w:cs="Arial"/>
          <w:bCs/>
          <w:sz w:val="22"/>
        </w:rPr>
        <w:t xml:space="preserve"> to mediate its effect on alternative splicing. </w:t>
      </w:r>
      <w:r w:rsidR="00224C68" w:rsidRPr="008B5975">
        <w:rPr>
          <w:rFonts w:ascii="Helvetica" w:hAnsi="Helvetica" w:cs="Arial"/>
          <w:bCs/>
          <w:sz w:val="22"/>
        </w:rPr>
        <w:t xml:space="preserve">Both </w:t>
      </w:r>
      <w:r w:rsidR="00224C68" w:rsidRPr="008B5975">
        <w:rPr>
          <w:rFonts w:ascii="Helvetica" w:hAnsi="Helvetica" w:cs="Arial"/>
          <w:bCs/>
          <w:i/>
          <w:sz w:val="22"/>
        </w:rPr>
        <w:t>in vivo</w:t>
      </w:r>
      <w:r w:rsidR="00224C68" w:rsidRPr="008B5975">
        <w:rPr>
          <w:rFonts w:ascii="Helvetica" w:hAnsi="Helvetica" w:cs="Arial"/>
          <w:bCs/>
          <w:sz w:val="22"/>
        </w:rPr>
        <w:t xml:space="preserve"> CLIP</w:t>
      </w:r>
      <w:r w:rsidR="00AF109B" w:rsidRPr="008B5975">
        <w:rPr>
          <w:rFonts w:ascii="Helvetica" w:hAnsi="Helvetica" w:cs="Arial"/>
          <w:bCs/>
          <w:sz w:val="22"/>
        </w:rPr>
        <w:t>-seq</w:t>
      </w:r>
      <w:r w:rsidR="00224C68" w:rsidRPr="008B5975">
        <w:rPr>
          <w:rFonts w:ascii="Helvetica" w:hAnsi="Helvetica" w:cs="Arial"/>
          <w:bCs/>
          <w:sz w:val="22"/>
        </w:rPr>
        <w:t xml:space="preserve"> and </w:t>
      </w:r>
      <w:r w:rsidR="00224C68" w:rsidRPr="008B5975">
        <w:rPr>
          <w:rFonts w:ascii="Helvetica" w:hAnsi="Helvetica" w:cs="Arial"/>
          <w:bCs/>
          <w:i/>
          <w:sz w:val="22"/>
        </w:rPr>
        <w:t xml:space="preserve">in vitro </w:t>
      </w:r>
      <w:r w:rsidR="00224C68" w:rsidRPr="008B5975">
        <w:rPr>
          <w:rFonts w:ascii="Helvetica" w:hAnsi="Helvetica" w:cs="Arial"/>
          <w:bCs/>
          <w:sz w:val="22"/>
        </w:rPr>
        <w:t xml:space="preserve">mobility shift assays confirmed a direct and specific interaction between SNRPA1 and SSEs. </w:t>
      </w:r>
      <w:r w:rsidR="001B243E" w:rsidRPr="008B5975">
        <w:rPr>
          <w:rFonts w:ascii="Helvetica" w:hAnsi="Helvetica" w:cs="Arial"/>
          <w:bCs/>
          <w:sz w:val="22"/>
        </w:rPr>
        <w:t xml:space="preserve">We demonstrate that </w:t>
      </w:r>
      <w:r w:rsidR="009E34C7" w:rsidRPr="008B5975">
        <w:rPr>
          <w:rFonts w:ascii="Helvetica" w:hAnsi="Helvetica" w:cs="Arial"/>
          <w:bCs/>
          <w:sz w:val="22"/>
        </w:rPr>
        <w:t xml:space="preserve">SNRPA1 promotes </w:t>
      </w:r>
      <w:r w:rsidR="001E019E" w:rsidRPr="008B5975">
        <w:rPr>
          <w:rFonts w:ascii="Helvetica" w:hAnsi="Helvetica" w:cs="Arial"/>
          <w:bCs/>
          <w:sz w:val="22"/>
        </w:rPr>
        <w:t xml:space="preserve">metastatic lung colonization </w:t>
      </w:r>
      <w:r w:rsidR="00BB2462" w:rsidRPr="008B5975">
        <w:rPr>
          <w:rFonts w:ascii="Helvetica" w:hAnsi="Helvetica" w:cs="Arial"/>
          <w:bCs/>
          <w:sz w:val="22"/>
        </w:rPr>
        <w:t>and cancer</w:t>
      </w:r>
      <w:r w:rsidR="009E34C7" w:rsidRPr="008B5975">
        <w:rPr>
          <w:rFonts w:ascii="Helvetica" w:hAnsi="Helvetica" w:cs="Arial"/>
          <w:bCs/>
          <w:sz w:val="22"/>
        </w:rPr>
        <w:t xml:space="preserve"> </w:t>
      </w:r>
      <w:r w:rsidR="00954400">
        <w:rPr>
          <w:rFonts w:ascii="Helvetica" w:hAnsi="Helvetica" w:cs="Arial"/>
          <w:bCs/>
          <w:sz w:val="22"/>
        </w:rPr>
        <w:t>cell invasion by breast cancer cells</w:t>
      </w:r>
      <w:r w:rsidR="009E34C7" w:rsidRPr="008B5975">
        <w:rPr>
          <w:rFonts w:ascii="Helvetica" w:hAnsi="Helvetica" w:cs="Arial"/>
          <w:bCs/>
          <w:sz w:val="22"/>
        </w:rPr>
        <w:t xml:space="preserve">, and </w:t>
      </w:r>
      <w:r w:rsidR="001B243E" w:rsidRPr="008B5975">
        <w:rPr>
          <w:rFonts w:ascii="Helvetica" w:hAnsi="Helvetica" w:cs="Arial"/>
          <w:bCs/>
          <w:sz w:val="22"/>
        </w:rPr>
        <w:t xml:space="preserve">that </w:t>
      </w:r>
      <w:r w:rsidR="00581874" w:rsidRPr="008B5975">
        <w:rPr>
          <w:rFonts w:ascii="Helvetica" w:hAnsi="Helvetica" w:cs="Arial"/>
          <w:bCs/>
          <w:sz w:val="22"/>
        </w:rPr>
        <w:t xml:space="preserve">elevated </w:t>
      </w:r>
      <w:r w:rsidR="00954400">
        <w:rPr>
          <w:rFonts w:ascii="Helvetica" w:hAnsi="Helvetica" w:cs="Arial"/>
          <w:bCs/>
          <w:sz w:val="22"/>
        </w:rPr>
        <w:t xml:space="preserve">SNRPA1 expression </w:t>
      </w:r>
      <w:r w:rsidR="00284527" w:rsidRPr="008B5975">
        <w:rPr>
          <w:rFonts w:ascii="Helvetica" w:hAnsi="Helvetica" w:cs="Arial"/>
          <w:bCs/>
          <w:sz w:val="22"/>
        </w:rPr>
        <w:t xml:space="preserve">significantly </w:t>
      </w:r>
      <w:r w:rsidR="00954400">
        <w:rPr>
          <w:rFonts w:ascii="Helvetica" w:hAnsi="Helvetica" w:cs="Arial"/>
          <w:bCs/>
          <w:sz w:val="22"/>
        </w:rPr>
        <w:t>associates</w:t>
      </w:r>
      <w:r w:rsidR="009E34C7" w:rsidRPr="008B5975">
        <w:rPr>
          <w:rFonts w:ascii="Helvetica" w:hAnsi="Helvetica" w:cs="Arial"/>
          <w:bCs/>
          <w:sz w:val="22"/>
        </w:rPr>
        <w:t xml:space="preserve"> with </w:t>
      </w:r>
      <w:r w:rsidR="001B243E" w:rsidRPr="008B5975">
        <w:rPr>
          <w:rFonts w:ascii="Helvetica" w:hAnsi="Helvetica" w:cs="Arial"/>
          <w:bCs/>
          <w:sz w:val="22"/>
        </w:rPr>
        <w:t>worse</w:t>
      </w:r>
      <w:r w:rsidR="009E34C7" w:rsidRPr="008B5975">
        <w:rPr>
          <w:rFonts w:ascii="Helvetica" w:hAnsi="Helvetica" w:cs="Arial"/>
          <w:bCs/>
          <w:sz w:val="22"/>
        </w:rPr>
        <w:t xml:space="preserve"> outcome</w:t>
      </w:r>
      <w:r w:rsidR="001B243E" w:rsidRPr="008B5975">
        <w:rPr>
          <w:rFonts w:ascii="Helvetica" w:hAnsi="Helvetica" w:cs="Arial"/>
          <w:bCs/>
          <w:sz w:val="22"/>
        </w:rPr>
        <w:t>s</w:t>
      </w:r>
      <w:r w:rsidR="009E34C7" w:rsidRPr="008B5975">
        <w:rPr>
          <w:rFonts w:ascii="Helvetica" w:hAnsi="Helvetica" w:cs="Arial"/>
          <w:bCs/>
          <w:sz w:val="22"/>
        </w:rPr>
        <w:t xml:space="preserve"> in breast cancer</w:t>
      </w:r>
      <w:r w:rsidR="001B243E" w:rsidRPr="008B5975">
        <w:rPr>
          <w:rFonts w:ascii="Helvetica" w:hAnsi="Helvetica" w:cs="Arial"/>
          <w:bCs/>
          <w:sz w:val="22"/>
        </w:rPr>
        <w:t xml:space="preserve"> patients</w:t>
      </w:r>
      <w:r w:rsidR="009E34C7" w:rsidRPr="008B5975">
        <w:rPr>
          <w:rFonts w:ascii="Helvetica" w:hAnsi="Helvetica" w:cs="Arial"/>
          <w:bCs/>
          <w:sz w:val="22"/>
        </w:rPr>
        <w:t>.</w:t>
      </w:r>
      <w:r w:rsidR="001679AC" w:rsidRPr="008B5975">
        <w:rPr>
          <w:rFonts w:ascii="Helvetica" w:hAnsi="Helvetica" w:cs="Arial"/>
          <w:bCs/>
          <w:sz w:val="22"/>
        </w:rPr>
        <w:t xml:space="preserve"> W</w:t>
      </w:r>
      <w:r w:rsidR="001B243E" w:rsidRPr="008B5975">
        <w:rPr>
          <w:rFonts w:ascii="Helvetica" w:hAnsi="Helvetica" w:cs="Arial"/>
          <w:bCs/>
          <w:sz w:val="22"/>
        </w:rPr>
        <w:t xml:space="preserve">e </w:t>
      </w:r>
      <w:r w:rsidR="00501F9C" w:rsidRPr="008B5975">
        <w:rPr>
          <w:rFonts w:ascii="Helvetica" w:hAnsi="Helvetica" w:cs="Arial"/>
          <w:bCs/>
          <w:sz w:val="22"/>
        </w:rPr>
        <w:t xml:space="preserve">identified </w:t>
      </w:r>
      <w:r w:rsidR="001679AC" w:rsidRPr="008B5975">
        <w:rPr>
          <w:rFonts w:ascii="Helvetica" w:hAnsi="Helvetica" w:cs="Arial"/>
          <w:bCs/>
          <w:i/>
          <w:iCs/>
          <w:sz w:val="22"/>
        </w:rPr>
        <w:t>PLEC</w:t>
      </w:r>
      <w:r w:rsidR="001679AC" w:rsidRPr="008B5975">
        <w:rPr>
          <w:rFonts w:ascii="Helvetica" w:hAnsi="Helvetica" w:cs="Arial"/>
          <w:bCs/>
          <w:sz w:val="22"/>
        </w:rPr>
        <w:t xml:space="preserve"> as a dir</w:t>
      </w:r>
      <w:r w:rsidR="00954400">
        <w:rPr>
          <w:rFonts w:ascii="Helvetica" w:hAnsi="Helvetica" w:cs="Arial"/>
          <w:bCs/>
          <w:sz w:val="22"/>
        </w:rPr>
        <w:t>ect target of SNRPA1, and show</w:t>
      </w:r>
      <w:r w:rsidR="001679AC" w:rsidRPr="008B5975">
        <w:rPr>
          <w:rFonts w:ascii="Helvetica" w:hAnsi="Helvetica" w:cs="Arial"/>
          <w:bCs/>
          <w:sz w:val="22"/>
        </w:rPr>
        <w:t xml:space="preserve"> that </w:t>
      </w:r>
      <w:r w:rsidR="00F16E79" w:rsidRPr="008B5975">
        <w:rPr>
          <w:rFonts w:ascii="Helvetica" w:hAnsi="Helvetica" w:cs="Arial"/>
          <w:bCs/>
          <w:sz w:val="22"/>
        </w:rPr>
        <w:t>its</w:t>
      </w:r>
      <w:r w:rsidR="001679AC" w:rsidRPr="008B5975">
        <w:rPr>
          <w:rFonts w:ascii="Helvetica" w:hAnsi="Helvetica" w:cs="Arial"/>
          <w:bCs/>
          <w:sz w:val="22"/>
        </w:rPr>
        <w:t xml:space="preserve"> morpholino-mediated modulation </w:t>
      </w:r>
      <w:r w:rsidR="009B015D" w:rsidRPr="008B5975">
        <w:rPr>
          <w:rFonts w:ascii="Helvetica" w:hAnsi="Helvetica" w:cs="Arial"/>
          <w:bCs/>
          <w:sz w:val="22"/>
        </w:rPr>
        <w:t xml:space="preserve">recapitulates the </w:t>
      </w:r>
      <w:r w:rsidR="005B2FB4" w:rsidRPr="008B5975">
        <w:rPr>
          <w:rFonts w:ascii="Helvetica" w:hAnsi="Helvetica" w:cs="Arial"/>
          <w:bCs/>
          <w:sz w:val="22"/>
        </w:rPr>
        <w:t>phenotypic</w:t>
      </w:r>
      <w:r w:rsidR="00501F9C" w:rsidRPr="008B5975">
        <w:rPr>
          <w:rFonts w:ascii="Helvetica" w:hAnsi="Helvetica" w:cs="Arial"/>
          <w:bCs/>
          <w:sz w:val="22"/>
        </w:rPr>
        <w:t xml:space="preserve"> </w:t>
      </w:r>
      <w:r w:rsidR="005B2FB4" w:rsidRPr="008B5975">
        <w:rPr>
          <w:rFonts w:ascii="Helvetica" w:hAnsi="Helvetica" w:cs="Arial"/>
          <w:bCs/>
          <w:sz w:val="22"/>
        </w:rPr>
        <w:t>consequences</w:t>
      </w:r>
      <w:r w:rsidR="009B015D" w:rsidRPr="008B5975">
        <w:rPr>
          <w:rFonts w:ascii="Helvetica" w:hAnsi="Helvetica" w:cs="Arial"/>
          <w:bCs/>
          <w:sz w:val="22"/>
        </w:rPr>
        <w:t xml:space="preserve"> of </w:t>
      </w:r>
      <w:r w:rsidR="00501F9C" w:rsidRPr="008B5975">
        <w:rPr>
          <w:rFonts w:ascii="Helvetica" w:hAnsi="Helvetica" w:cs="Arial"/>
          <w:bCs/>
          <w:sz w:val="22"/>
        </w:rPr>
        <w:t xml:space="preserve">SNRPA1 </w:t>
      </w:r>
      <w:r w:rsidR="009B015D" w:rsidRPr="008B5975">
        <w:rPr>
          <w:rFonts w:ascii="Helvetica" w:hAnsi="Helvetica" w:cs="Arial"/>
          <w:bCs/>
          <w:sz w:val="22"/>
        </w:rPr>
        <w:t>knockdown</w:t>
      </w:r>
      <w:r w:rsidR="00131C40" w:rsidRPr="008B5975">
        <w:rPr>
          <w:rFonts w:ascii="Helvetica" w:hAnsi="Helvetica" w:cs="Arial"/>
          <w:bCs/>
          <w:sz w:val="22"/>
        </w:rPr>
        <w:t xml:space="preserve"> </w:t>
      </w:r>
      <w:r w:rsidR="00131C40" w:rsidRPr="008B5975">
        <w:rPr>
          <w:rFonts w:ascii="Helvetica" w:hAnsi="Helvetica" w:cs="Arial"/>
          <w:bCs/>
          <w:i/>
          <w:sz w:val="22"/>
        </w:rPr>
        <w:t>in vivo</w:t>
      </w:r>
      <w:r w:rsidR="00131C40" w:rsidRPr="008B5975">
        <w:rPr>
          <w:rFonts w:ascii="Helvetica" w:hAnsi="Helvetica" w:cs="Arial"/>
          <w:bCs/>
          <w:sz w:val="22"/>
        </w:rPr>
        <w:t xml:space="preserve"> and </w:t>
      </w:r>
      <w:r w:rsidR="00131C40" w:rsidRPr="008B5975">
        <w:rPr>
          <w:rFonts w:ascii="Helvetica" w:hAnsi="Helvetica" w:cs="Arial"/>
          <w:bCs/>
          <w:i/>
          <w:sz w:val="22"/>
        </w:rPr>
        <w:t>in vitro</w:t>
      </w:r>
      <w:r w:rsidR="009A342B" w:rsidRPr="008B5975">
        <w:rPr>
          <w:rFonts w:ascii="Helvetica" w:hAnsi="Helvetica" w:cs="Arial"/>
          <w:bCs/>
          <w:sz w:val="22"/>
        </w:rPr>
        <w:t>.</w:t>
      </w:r>
      <w:r w:rsidR="002C1D03" w:rsidRPr="008B5975">
        <w:rPr>
          <w:rFonts w:ascii="Helvetica" w:hAnsi="Helvetica" w:cs="Arial"/>
          <w:bCs/>
          <w:sz w:val="22"/>
        </w:rPr>
        <w:t xml:space="preserve"> </w:t>
      </w:r>
      <w:r w:rsidR="00F948C4" w:rsidRPr="008B5975">
        <w:rPr>
          <w:rFonts w:ascii="Helvetica" w:hAnsi="Helvetica" w:cs="Arial"/>
          <w:bCs/>
          <w:sz w:val="22"/>
        </w:rPr>
        <w:t>Taken together, our findings</w:t>
      </w:r>
      <w:r w:rsidR="00131C40" w:rsidRPr="008B5975">
        <w:rPr>
          <w:rFonts w:ascii="Helvetica" w:hAnsi="Helvetica" w:cs="Arial"/>
          <w:bCs/>
          <w:sz w:val="22"/>
        </w:rPr>
        <w:t xml:space="preserve"> establish a</w:t>
      </w:r>
      <w:r w:rsidR="00696891" w:rsidRPr="008B5975">
        <w:rPr>
          <w:rFonts w:ascii="Helvetica" w:hAnsi="Helvetica" w:cs="Arial"/>
          <w:bCs/>
          <w:sz w:val="22"/>
        </w:rPr>
        <w:t xml:space="preserve"> </w:t>
      </w:r>
      <w:r w:rsidR="00A41AF4">
        <w:rPr>
          <w:rFonts w:ascii="Helvetica" w:hAnsi="Helvetica" w:cs="Arial"/>
          <w:bCs/>
          <w:sz w:val="22"/>
        </w:rPr>
        <w:t xml:space="preserve">previously unknown and </w:t>
      </w:r>
      <w:r w:rsidR="00131C40" w:rsidRPr="008B5975">
        <w:rPr>
          <w:rFonts w:ascii="Helvetica" w:hAnsi="Helvetica" w:cs="Arial"/>
          <w:bCs/>
          <w:sz w:val="22"/>
        </w:rPr>
        <w:t xml:space="preserve">non-canonical </w:t>
      </w:r>
      <w:r w:rsidR="00696891" w:rsidRPr="008B5975">
        <w:rPr>
          <w:rFonts w:ascii="Helvetica" w:hAnsi="Helvetica" w:cs="Arial"/>
          <w:bCs/>
          <w:sz w:val="22"/>
        </w:rPr>
        <w:t xml:space="preserve">regulatory </w:t>
      </w:r>
      <w:r w:rsidR="00131C40" w:rsidRPr="008B5975">
        <w:rPr>
          <w:rFonts w:ascii="Helvetica" w:hAnsi="Helvetica" w:cs="Arial"/>
          <w:bCs/>
          <w:sz w:val="22"/>
        </w:rPr>
        <w:t xml:space="preserve">role for SNRPA1 </w:t>
      </w:r>
      <w:r w:rsidR="00F82002" w:rsidRPr="008B5975">
        <w:rPr>
          <w:rFonts w:ascii="Helvetica" w:hAnsi="Helvetica" w:cs="Arial"/>
          <w:bCs/>
          <w:sz w:val="22"/>
        </w:rPr>
        <w:t>as a</w:t>
      </w:r>
      <w:r w:rsidR="00696891" w:rsidRPr="008B5975">
        <w:rPr>
          <w:rFonts w:ascii="Helvetica" w:hAnsi="Helvetica" w:cs="Arial"/>
          <w:bCs/>
          <w:sz w:val="22"/>
        </w:rPr>
        <w:t>n enhancer</w:t>
      </w:r>
      <w:r w:rsidR="00DF4B1E" w:rsidRPr="008B5975">
        <w:rPr>
          <w:rFonts w:ascii="Helvetica" w:hAnsi="Helvetica" w:cs="Arial"/>
          <w:bCs/>
          <w:sz w:val="22"/>
        </w:rPr>
        <w:t xml:space="preserve"> </w:t>
      </w:r>
      <w:r w:rsidR="00F82002" w:rsidRPr="008B5975">
        <w:rPr>
          <w:rFonts w:ascii="Helvetica" w:hAnsi="Helvetica" w:cs="Arial"/>
          <w:bCs/>
          <w:sz w:val="22"/>
        </w:rPr>
        <w:t xml:space="preserve">of </w:t>
      </w:r>
      <w:r w:rsidR="004877A2" w:rsidRPr="008B5975">
        <w:rPr>
          <w:rFonts w:ascii="Helvetica" w:hAnsi="Helvetica" w:cs="Arial"/>
          <w:bCs/>
          <w:sz w:val="22"/>
        </w:rPr>
        <w:t xml:space="preserve">a </w:t>
      </w:r>
      <w:r w:rsidR="00F82002" w:rsidRPr="008B5975">
        <w:rPr>
          <w:rFonts w:ascii="Helvetica" w:hAnsi="Helvetica" w:cs="Arial"/>
          <w:bCs/>
          <w:sz w:val="22"/>
        </w:rPr>
        <w:t xml:space="preserve">pro-metastatic </w:t>
      </w:r>
      <w:r w:rsidR="00915119" w:rsidRPr="008B5975">
        <w:rPr>
          <w:rFonts w:ascii="Helvetica" w:hAnsi="Helvetica" w:cs="Arial"/>
          <w:bCs/>
          <w:sz w:val="22"/>
        </w:rPr>
        <w:t xml:space="preserve">alternative splicing </w:t>
      </w:r>
      <w:r w:rsidR="004877A2" w:rsidRPr="008B5975">
        <w:rPr>
          <w:rFonts w:ascii="Helvetica" w:hAnsi="Helvetica" w:cs="Arial"/>
          <w:bCs/>
          <w:sz w:val="22"/>
        </w:rPr>
        <w:t>program</w:t>
      </w:r>
      <w:r w:rsidR="00F16E79" w:rsidRPr="008B5975">
        <w:rPr>
          <w:rFonts w:ascii="Helvetica" w:hAnsi="Helvetica" w:cs="Arial"/>
          <w:bCs/>
          <w:sz w:val="22"/>
        </w:rPr>
        <w:t xml:space="preserve"> in breast cancer</w:t>
      </w:r>
      <w:r w:rsidR="00915119" w:rsidRPr="008B5975">
        <w:rPr>
          <w:rFonts w:ascii="Helvetica" w:hAnsi="Helvetica" w:cs="Arial"/>
          <w:bCs/>
          <w:sz w:val="22"/>
        </w:rPr>
        <w:t>.</w:t>
      </w:r>
    </w:p>
    <w:p w14:paraId="07FEE09C" w14:textId="77777777" w:rsidR="000E303D" w:rsidRPr="008B5975" w:rsidRDefault="000E303D">
      <w:pPr>
        <w:rPr>
          <w:rFonts w:ascii="Helvetica" w:hAnsi="Helvetica" w:cs="Arial"/>
          <w:bCs/>
          <w:sz w:val="22"/>
        </w:rPr>
      </w:pPr>
    </w:p>
    <w:p w14:paraId="798A3EBF" w14:textId="4A3039A6" w:rsidR="00626352" w:rsidRPr="000E303D" w:rsidRDefault="00885E51">
      <w:pPr>
        <w:rPr>
          <w:rFonts w:ascii="Helvetica" w:hAnsi="Helvetica" w:cs="Arial"/>
          <w:b/>
          <w:bCs/>
          <w:sz w:val="22"/>
        </w:rPr>
      </w:pPr>
      <w:r>
        <w:rPr>
          <w:rFonts w:ascii="Helvetica" w:hAnsi="Helvetica" w:cs="Arial"/>
          <w:b/>
          <w:bCs/>
          <w:sz w:val="22"/>
        </w:rPr>
        <w:t>INTRODUCTION</w:t>
      </w:r>
    </w:p>
    <w:p w14:paraId="4806F81C" w14:textId="361EFF66" w:rsidR="000E303D" w:rsidRPr="008B5975" w:rsidRDefault="00013B3A" w:rsidP="00B11D99">
      <w:pPr>
        <w:rPr>
          <w:rFonts w:ascii="Helvetica" w:hAnsi="Helvetica" w:cs="Arial"/>
          <w:sz w:val="22"/>
        </w:rPr>
      </w:pPr>
      <w:r w:rsidRPr="008B5975">
        <w:rPr>
          <w:rFonts w:ascii="Helvetica" w:hAnsi="Helvetica" w:cs="Arial"/>
          <w:sz w:val="22"/>
        </w:rPr>
        <w:tab/>
        <w:t>Alternative splicing</w:t>
      </w:r>
      <w:r w:rsidR="00AA59B0" w:rsidRPr="008B5975">
        <w:rPr>
          <w:rFonts w:ascii="Helvetica" w:hAnsi="Helvetica" w:cs="Arial"/>
          <w:sz w:val="22"/>
        </w:rPr>
        <w:t xml:space="preserve"> (AS)</w:t>
      </w:r>
      <w:r w:rsidRPr="008B5975">
        <w:rPr>
          <w:rFonts w:ascii="Helvetica" w:hAnsi="Helvetica" w:cs="Arial"/>
          <w:sz w:val="22"/>
        </w:rPr>
        <w:t xml:space="preserve"> </w:t>
      </w:r>
      <w:r w:rsidR="003512EF" w:rsidRPr="008B5975">
        <w:rPr>
          <w:rFonts w:ascii="Helvetica" w:hAnsi="Helvetica" w:cs="Arial"/>
          <w:sz w:val="22"/>
        </w:rPr>
        <w:t xml:space="preserve">is a </w:t>
      </w:r>
      <w:r w:rsidR="00691693" w:rsidRPr="008B5975">
        <w:rPr>
          <w:rFonts w:ascii="Helvetica" w:hAnsi="Helvetica" w:cs="Arial"/>
          <w:sz w:val="22"/>
        </w:rPr>
        <w:t xml:space="preserve">post-transcriptional regulatory mechanism </w:t>
      </w:r>
      <w:r w:rsidR="00647B1C">
        <w:rPr>
          <w:rFonts w:ascii="Helvetica" w:hAnsi="Helvetica" w:cs="Arial"/>
          <w:sz w:val="22"/>
        </w:rPr>
        <w:t>critical for</w:t>
      </w:r>
      <w:r w:rsidR="00691693" w:rsidRPr="008B5975">
        <w:rPr>
          <w:rFonts w:ascii="Helvetica" w:hAnsi="Helvetica" w:cs="Arial"/>
          <w:sz w:val="22"/>
        </w:rPr>
        <w:t xml:space="preserve"> transcriptome and proteome diversity</w:t>
      </w:r>
      <w:r w:rsidR="00EC52B8">
        <w:rPr>
          <w:rFonts w:ascii="Helvetica" w:hAnsi="Helvetica" w:cs="Arial"/>
          <w:sz w:val="22"/>
        </w:rPr>
        <w:t xml:space="preserve"> </w:t>
      </w:r>
      <w:r w:rsidR="00691693" w:rsidRPr="008B5975">
        <w:rPr>
          <w:rFonts w:ascii="Helvetica" w:hAnsi="Helvetica" w:cs="Arial"/>
          <w:sz w:val="22"/>
        </w:rPr>
        <w:fldChar w:fldCharType="begin"/>
      </w:r>
      <w:r w:rsidR="000E303D">
        <w:rPr>
          <w:rFonts w:ascii="Helvetica" w:hAnsi="Helvetica" w:cs="Arial"/>
          <w:sz w:val="22"/>
        </w:rPr>
        <w:instrText xml:space="preserve"> ADDIN ZOTERO_ITEM CSL_CITATION {"citationID":"5ennAoY5","properties":{"formattedCitation":"(Pan et al., 2008; Wang et al., 2008)","plainCitation":"(Pan et al., 2008; Wang et al., 2008)","noteIndex":0},"citationItems":[{"id":5415,"uris":["http://zotero.org/users/4940095/items/YKHJ6ZSL"],"uri":["http://zotero.org/users/4940095/items/YKHJ6ZSL"],"itemData":{"id":5415,"type":"article-journal","abstract":"We carried out the first analysis of alternative splicing complexity in human tissues using mRNA-Seq data. New splice junctions were detected in approximately 20% of multiexon genes, many of which are tissue specific. By combining mRNA-Seq and EST-cDNA sequence data, we estimate that transcripts from approximately 95% of multiexon genes undergo alternative splicing and that there are approximately 100,000 intermediate- to high-abundance alternative splicing events in major human tissues. From a comparison with quantitative alternative splicing microarray profiling data, we also show that mRNA-Seq data provide reliable measurements for exon inclusion levels.","container-title":"Nature Genetics","DOI":"10.1038/ng.259","ISSN":"1546-1718","issue":"12","journalAbbreviation":"Nat. Genet.","language":"eng","note":"PMID: 18978789","page":"1413-1415","source":"PubMed","title":"Deep surveying of alternative splicing complexity in the human transcriptome by high-throughput sequencing","volume":"40","author":[{"family":"Pan","given":"Qun"},{"family":"Shai","given":"Ofer"},{"family":"Lee","given":"Leo J."},{"family":"Frey","given":"Brendan J."},{"family":"Blencowe","given":"Benjamin J."}],"issued":{"date-parts":[["2008",12]]}},"label":"page"},{"id":5417,"uris":["http://zotero.org/users/4940095/items/MR55CFX9"],"uri":["http://zotero.org/users/4940095/items/MR55CFX9"],"itemData":{"id":5417,"type":"article-journal","abstract":"Through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polyadenylation.","container-title":"Nature","DOI":"10.1038/nature07509","ISSN":"1476-4687","issue":"7221","journalAbbreviation":"Nature","language":"eng","note":"PMID: 18978772\nPMCID: PMC2593745","page":"470-476","source":"PubMed","title":"Alternative isoform regulation in human tissue transcriptomes","volume":"456","author":[{"family":"Wang","given":"Eric T."},{"family":"Sandberg","given":"Rickard"},{"family":"Luo","given":"Shujun"},{"family":"Khrebtukova","given":"Irina"},{"family":"Zhang","given":"Lu"},{"family":"Mayr","given":"Christine"},{"family":"Kingsmore","given":"Stephen F."},{"family":"Schroth","given":"Gary P."},{"family":"Burge","given":"Christopher B."}],"issued":{"date-parts":[["2008",11,27]]}},"label":"page"}],"schema":"https://github.com/citation-style-language/schema/raw/master/csl-citation.json"} </w:instrText>
      </w:r>
      <w:r w:rsidR="00691693" w:rsidRPr="008B5975">
        <w:rPr>
          <w:rFonts w:ascii="Helvetica" w:hAnsi="Helvetica" w:cs="Arial"/>
          <w:sz w:val="22"/>
        </w:rPr>
        <w:fldChar w:fldCharType="separate"/>
      </w:r>
      <w:r w:rsidR="000E303D">
        <w:rPr>
          <w:rFonts w:ascii="Helvetica" w:hAnsi="Helvetica"/>
          <w:sz w:val="22"/>
        </w:rPr>
        <w:t>(Pan et al., 2008; Wang et al., 2008)</w:t>
      </w:r>
      <w:r w:rsidR="00691693" w:rsidRPr="008B5975">
        <w:rPr>
          <w:rFonts w:ascii="Helvetica" w:hAnsi="Helvetica" w:cs="Arial"/>
          <w:sz w:val="22"/>
        </w:rPr>
        <w:fldChar w:fldCharType="end"/>
      </w:r>
      <w:r w:rsidR="00691693" w:rsidRPr="008B5975">
        <w:rPr>
          <w:rFonts w:ascii="Helvetica" w:hAnsi="Helvetica" w:cs="Arial"/>
          <w:sz w:val="22"/>
        </w:rPr>
        <w:t xml:space="preserve">. </w:t>
      </w:r>
      <w:r w:rsidR="001411EC" w:rsidRPr="008B5975">
        <w:rPr>
          <w:rFonts w:ascii="Helvetica" w:hAnsi="Helvetica" w:cs="Arial"/>
          <w:sz w:val="22"/>
        </w:rPr>
        <w:t xml:space="preserve">By increasing complexity at the protein level, </w:t>
      </w:r>
      <w:r w:rsidR="00AA59B0" w:rsidRPr="008B5975">
        <w:rPr>
          <w:rFonts w:ascii="Helvetica" w:hAnsi="Helvetica" w:cs="Arial"/>
          <w:sz w:val="22"/>
        </w:rPr>
        <w:t xml:space="preserve">AS </w:t>
      </w:r>
      <w:r w:rsidR="001411EC" w:rsidRPr="008B5975">
        <w:rPr>
          <w:rFonts w:ascii="Helvetica" w:hAnsi="Helvetica" w:cs="Arial"/>
          <w:sz w:val="22"/>
        </w:rPr>
        <w:t xml:space="preserve">can induce functional changes in the cell, including those </w:t>
      </w:r>
      <w:r w:rsidR="0096399A" w:rsidRPr="008B5975">
        <w:rPr>
          <w:rFonts w:ascii="Helvetica" w:hAnsi="Helvetica" w:cs="Arial"/>
          <w:sz w:val="22"/>
        </w:rPr>
        <w:t xml:space="preserve">important </w:t>
      </w:r>
      <w:r w:rsidR="00A93D79" w:rsidRPr="008B5975">
        <w:rPr>
          <w:rFonts w:ascii="Helvetica" w:hAnsi="Helvetica" w:cs="Arial"/>
          <w:sz w:val="22"/>
        </w:rPr>
        <w:t>to cancer progression</w:t>
      </w:r>
      <w:r w:rsidR="00EC52B8">
        <w:rPr>
          <w:rFonts w:ascii="Helvetica" w:hAnsi="Helvetica" w:cs="Arial"/>
          <w:sz w:val="22"/>
        </w:rPr>
        <w:t xml:space="preserve"> </w:t>
      </w:r>
      <w:r w:rsidR="00507BCE" w:rsidRPr="008B5975">
        <w:rPr>
          <w:rFonts w:ascii="Helvetica" w:hAnsi="Helvetica" w:cs="Arial"/>
          <w:sz w:val="22"/>
        </w:rPr>
        <w:fldChar w:fldCharType="begin"/>
      </w:r>
      <w:r w:rsidR="000E303D">
        <w:rPr>
          <w:rFonts w:ascii="Helvetica" w:hAnsi="Helvetica" w:cs="Arial"/>
          <w:sz w:val="22"/>
        </w:rPr>
        <w:instrText xml:space="preserve"> ADDIN ZOTERO_ITEM CSL_CITATION {"citationID":"26ik2iQn","properties":{"formattedCitation":"(Anczuk\\uc0\\u243{}w and Krainer, 2016; Marzese et al., 2018; Siegfried and Karni, 2018; Song et al., 2018; Urbanski et al., 2018)","plainCitation":"(Anczuków and Krainer, 2016; Marzese et al., 2018; Siegfried and Karni, 2018; Song et al., 2018; Urbanski et al., 2018)","noteIndex":0},"citationItems":[{"id":5630,"uris":["http://zotero.org/users/4940095/items/TXMJ9JAA"],"uri":["http://zotero.org/users/4940095/items/TXMJ9JAA"],"itemData":{"id":5630,"type":"article-journal","abstract":"Metastatic cells exhibit an extraordinary phenotypic plasticity, not only in adapting to unfamiliar microenvironments but also in surviving aggressive treatments and immune responses. A major source of phenotypic variability is alternative splicing (AS) of the pre-messenger RNA. This process is catalyzed by one of the most complex pieces of cellular molecular regulatory events, the spliceosome, which is composed of ribonucleoproteins and polypeptides termed spliceosome factors. With strong evidence indicating that AS affects nearly all genes encoded by the human genome, aberrant AS programs have a significant impact on cancer cell development and progression. In this review, we present insights about the genomic and epigenomic factors affecting AS, summarize the most recent findings linking aberrant AS to metastatic progression, and highlight potential prognostic and therapeutic applications.","container-title":"Clinical &amp; Experimental Metastasis","DOI":"10.1007/s10585-018-9905-y","ISSN":"1573-7276","issue":"5-6","journalAbbreviation":"Clin. Exp. Metastasis","language":"eng","note":"PMID: 29845349","page":"393-402","source":"PubMed","title":"Alternative splicing and cancer metastasis: prognostic and therapeutic applications","title-short":"Alternative splicing and cancer metastasis","volume":"35","author":[{"family":"Marzese","given":"Diego M."},{"family":"Manughian-Peter","given":"Ayla O."},{"family":"Orozco","given":"Javier I. J."},{"family":"Hoon","given":"Dave S. B."}],"issued":{"date-parts":[["2018"]]}},"label":"page"},{"id":5636,"uris":["http://zotero.org/users/4940095/items/8KQFV8CY"],"uri":["http://zotero.org/users/4940095/items/8KQFV8CY"],"itemData":{"id":5636,"type":"article-journal","abstract":"One of the major challenges in cancer treatment today is that many patients develop resistance to the therapeutic agents, resulting in treatment failure. Alternative splicing can significantly alter the coding region of drug targets. Here, we highlight several reports that provide key examples of alternative splicing events that occur in various cancers and play a role in resistance to cancer therapy. These examples present prime targets for future study and development of splicing modulation therapy. Modulation of alternative splicing has recently been approved as treatment for several diseases, although not yet for cancer. We propose that a similar approach may be successfully adapted to combat cancer therapy resistance, in cases where alternative splicing is known to be the mechanism that contributes to the resistance.","container-title":"Current Opinion in Genetics &amp; Development","DOI":"10.1016/j.gde.2017.10.001","ISSN":"1879-0380","journalAbbreviation":"Curr. Opin. Genet. Dev.","language":"eng","note":"PMID: 29080552","page":"16-21","source":"PubMed","title":"The role of alternative splicing in cancer drug resistance","volume":"48","author":[{"family":"Siegfried","given":"Zahava"},{"family":"Karni","given":"Rotem"}],"issued":{"date-parts":[["2018"]]}},"label":"page"},{"id":5632,"uris":["http://zotero.org/users/4940095/items/QTVB4VS2"],"uri":["http://zotero.org/users/4940095/items/QTVB4VS2"],"itemData":{"id":5632,"type":"article-journal","abstract":"Alternative splicing is one of the most common mechanisms for gene regulation in humans, and plays a vital role to increase the complexity of functional proteins. In this article, we seek to provide a general review on the relationships between alternative splicing and tumorigenesis. We briefly introduce the basic rules for regulation of alternative splicing, and discuss recent advances on dynamic regulation of alternative splicing in cancers by highlighting the roles of a variety of RNA splicing factors in tumorigenesis. We further discuss several important questions regarding the splicing of long noncoding RNAs and back-splicing of circular RNAs in cancers. Finally, we discuss the current technologies that can be used to manipulate alternative splicing and serve as potential cancer treatment.","container-title":"Seminars in Cell &amp; Developmental Biology","DOI":"10.1016/j.semcdb.2017.09.018","ISSN":"1096-3634","journalAbbreviation":"Semin. Cell Dev. Biol.","language":"eng","note":"PMID: 28919308","page":"13-22","source":"PubMed","title":"Alternative splicing in cancers: From aberrant regulation to new therapeutics","title-short":"Alternative splicing in cancers","volume":"75","author":[{"family":"Song","given":"Xiaowei"},{"family":"Zeng","given":"Zhenyu"},{"family":"Wei","given":"Huanhuan"},{"family":"Wang","given":"Zefeng"}],"issued":{"date-parts":[["2018"]]}},"label":"page"},{"id":5634,"uris":["http://zotero.org/users/4940095/items/HL4NRBKY"],"uri":["http://zotero.org/users/4940095/items/HL4NRBKY"],"itemData":{"id":5634,"type":"article-journal","abstract":"Defects in alternative splicing are frequently found in human tumors and result either from mutations in splicing-regulatory elements of specific cancer genes or from changes in the regulatory splicing machinery. RNA splicing regulators have emerged as a new class of oncoproteins and tumor suppressors, and contribute to disease progression by modulating RNA isoforms involved in the hallmark cancer pathways. Thus, dysregulation of alternative RNA splicing is fundamental to cancer and provides a potentially rich source of novel therapeutic targets. Here, we review the alterations in splicing regulatory factors detected in human tumors, as well as the resulting alternatively spliced isoforms that impact cancer hallmarks, and discuss how they contribute to disease pathogenesis. RNA splicing is a highly regulated process and, as such, the regulators are themselves tightly regulated. Differential transcriptional and posttranscriptional regulation of splicing factors modulates their levels and activities in tumor cells. Furthermore, the composition of the tumor microenvironment can also influence which isoforms are expressed in a given cell type and impact drug responses. Finally, we summarize current efforts in targeting alternative splicing, including global splicing inhibition using small molecules blocking the spliceosome or splicing-factor-modifying enzymes, as well as splice-switching RNA-based therapeutics to modulate cancer-specific splicing isoforms. This article is categorized under: RNA in Disease and Development &gt; RNA in Disease RNA Processing &gt; Splicing Regulation/Alternative Splicing.","container-title":"Wiley interdisciplinary reviews. RNA","DOI":"10.1002/wrna.1476","ISSN":"1757-7012","issue":"4","journalAbbreviation":"Wiley Interdiscip Rev RNA","language":"eng","note":"PMID: 29693319\nPMCID: PMC6002934","page":"e1476","source":"PubMed","title":"Alternative-splicing defects in cancer: Splicing regulators and their downstream targets, guiding the way to novel cancer therapeutics","title-short":"Alternative-splicing defects in cancer","volume":"9","author":[{"family":"Urbanski","given":"Laura M."},{"family":"Leclair","given":"Nathan"},{"family":"Anczuków","given":"Olga"}],"issued":{"date-parts":[["2018"]]}},"label":"page"},{"id":5654,"uris":["http://zotero.org/users/4940095/items/CHFS987C"],"uri":["http://zotero.org/users/4940095/items/CHFS987C"],"itemData":{"id":5654,"type":"article-journal","abstract":"Tumor-associated alterations in RNA splicing result either from mutations in splicing-regulatory elements or changes in components of the splicing machinery. This review summarizes our current understanding of the role of splicing-factor alterations in human cancers. We describe splicing-factor alterations detected in human tumors and the resulting changes in splicing, highlighting cell-type-specific similarities and differences. We review the mechanisms of splicing-factor regulation in normal and cancer cells. Finally, we summarize recent efforts to develop novel cancer therapies, based on targeting either the oncogenic splicing events or their upstream splicing regulators.","container-title":"RNA (New York, N.Y.)","DOI":"10.1261/rna.057919.116","ISSN":"1469-9001","issue":"9","journalAbbreviation":"RNA","language":"eng","note":"PMID: 27530828\nPMCID: PMC4986885","page":"1285-1301","source":"PubMed","title":"Splicing-factor alterations in cancers","volume":"22","author":[{"family":"Anczuków","given":"Olga"},{"family":"Krainer","given":"Adrian R."}],"issued":{"date-parts":[["2016"]]}},"label":"page"}],"schema":"https://github.com/citation-style-language/schema/raw/master/csl-citation.json"} </w:instrText>
      </w:r>
      <w:r w:rsidR="00507BCE" w:rsidRPr="008B5975">
        <w:rPr>
          <w:rFonts w:ascii="Helvetica" w:hAnsi="Helvetica" w:cs="Arial"/>
          <w:sz w:val="22"/>
        </w:rPr>
        <w:fldChar w:fldCharType="separate"/>
      </w:r>
      <w:r w:rsidR="000E303D" w:rsidRPr="000E303D">
        <w:rPr>
          <w:rFonts w:ascii="Helvetica" w:hAnsi="Helvetica"/>
          <w:sz w:val="22"/>
        </w:rPr>
        <w:t>(Anczuków and Krainer, 2016; Marzese et al., 2018; Siegfried and Karni, 2018; Song et al., 2018; Urbanski et al., 2018)</w:t>
      </w:r>
      <w:r w:rsidR="00507BCE" w:rsidRPr="008B5975">
        <w:rPr>
          <w:rFonts w:ascii="Helvetica" w:hAnsi="Helvetica" w:cs="Arial"/>
          <w:sz w:val="22"/>
        </w:rPr>
        <w:fldChar w:fldCharType="end"/>
      </w:r>
      <w:r w:rsidR="001411EC" w:rsidRPr="008B5975">
        <w:rPr>
          <w:rFonts w:ascii="Helvetica" w:hAnsi="Helvetica" w:cs="Arial"/>
          <w:sz w:val="22"/>
        </w:rPr>
        <w:t xml:space="preserve">. </w:t>
      </w:r>
      <w:r w:rsidR="00142882">
        <w:rPr>
          <w:rFonts w:ascii="Helvetica" w:hAnsi="Helvetica" w:cs="Arial"/>
          <w:sz w:val="22"/>
        </w:rPr>
        <w:t>Pathological changes in a</w:t>
      </w:r>
      <w:r w:rsidR="00142882" w:rsidRPr="00142882">
        <w:rPr>
          <w:rFonts w:ascii="Helvetica" w:hAnsi="Helvetica" w:cs="Arial"/>
          <w:sz w:val="22"/>
        </w:rPr>
        <w:t>lternative splicing patterns are considered a hallmark of cancer, and</w:t>
      </w:r>
      <w:r w:rsidR="00693AA7">
        <w:rPr>
          <w:rFonts w:ascii="Helvetica" w:hAnsi="Helvetica" w:cs="Arial"/>
          <w:sz w:val="22"/>
        </w:rPr>
        <w:t xml:space="preserve"> specific </w:t>
      </w:r>
      <w:r w:rsidR="00142882" w:rsidRPr="00142882">
        <w:rPr>
          <w:rFonts w:ascii="Helvetica" w:hAnsi="Helvetica" w:cs="Arial"/>
          <w:sz w:val="22"/>
        </w:rPr>
        <w:t xml:space="preserve">transcript isoforms </w:t>
      </w:r>
      <w:r w:rsidR="00693AA7">
        <w:rPr>
          <w:rFonts w:ascii="Helvetica" w:hAnsi="Helvetica" w:cs="Arial"/>
          <w:sz w:val="22"/>
        </w:rPr>
        <w:t xml:space="preserve">have been </w:t>
      </w:r>
      <w:r w:rsidR="00142882" w:rsidRPr="00142882">
        <w:rPr>
          <w:rFonts w:ascii="Helvetica" w:hAnsi="Helvetica" w:cs="Arial"/>
          <w:sz w:val="22"/>
        </w:rPr>
        <w:t xml:space="preserve"> functionally implicated in tumorigenesis </w:t>
      </w:r>
      <w:r w:rsidR="00142882" w:rsidRPr="00142882">
        <w:rPr>
          <w:rFonts w:ascii="Helvetica" w:hAnsi="Helvetica" w:cs="Arial"/>
          <w:sz w:val="22"/>
        </w:rPr>
        <w:fldChar w:fldCharType="begin"/>
      </w:r>
      <w:r w:rsidR="00327CF6">
        <w:rPr>
          <w:rFonts w:ascii="Helvetica" w:hAnsi="Helvetica" w:cs="Arial"/>
          <w:sz w:val="22"/>
        </w:rPr>
        <w:instrText xml:space="preserve"> ADDIN ZOTERO_ITEM CSL_CITATION {"citationID":"jInFReJu","properties":{"formattedCitation":"(Anczuk\\uc0\\u243{}w et al., 2015; El Marabti and Younis, 2018)","plainCitation":"(Anczuków et al., 2015; El Marabti and Younis, 2018)","noteIndex":0},"citationItems":[{"id":4360,"uris":["http://zotero.org/groups/460342/items/F2LINCL8"],"uri":["http://zotero.org/groups/460342/items/F2LINCL8"],"itemData":{"id":4360,"type":"article-journal","abstract":"Alternative splicing allows for the expression of multiple RNA and protein isoforms from one gene, making it a major contributor to transcriptome and proteome diversification in eukaryotes. Advances in next generation sequencing technologies and genome-wide analyses have recently underscored the fact that the vast majority of multi-exon genes under normal physiology engage in alternative splicing in tissue-specific and developmental-specific manner. On the other hand, cancer cells exhibit remarkable transcriptome alterations partly by adopting cancer-specific splicing isoforms. These isoforms and their encoded proteins are not insignificant byproducts of the abnormal physiology of cancer cells, but either drivers of cancer progression or small but significant contributors to specific cancer hallmarks. Thus, it is paramount that the pathways that regulate alternative splicing in cancer, including the splicing factors that bind to pre-mRNAs and modulate spliceosome recruitment. In this review, we present a few distinct cases of alternative splicing in cancer, with an emphasis on their regulation as well as their contribution to cancer cell phenotype. Several categories of splicing aberrations are highlighted, including alterations in cancer-related genes that directly affect their pre-mRNA splicing, mutations in genes encoding splicing factors or core spliceosomal subunits, and the seemingly mutation-free disruptions in the balance of the expression of RNA-binding proteins, including components of both the major (U2-dependent) and minor (U12-dependent) spliceosomes. Given that the latter two classes cause global alterations in splicing that affect a wide range of genes, it remains a challenge to identify the ones that contribute to cancer progression. These challenges necessitate a systematic approach to decipher these aberrations and their impact on cancer. Ultimately, a sufficient understanding of splicing deregulation in cancer is predicted to pave the way for novel and innovative RNA-based therapies.","container-title":"Frontiers in Molecular Biosciences","DOI":"10.3389/fmolb.2018.00080","ISSN":"2296-889X","journalAbbreviation":"Front Mol Biosci","note":"PMID: 30246013\nPMCID: PMC6137424","source":"PubMed Central","title":"The Cancer Spliceome: Reprograming of Alternative Splicing in Cancer","title-short":"The Cancer Spliceome","URL":"https://www.ncbi.nlm.nih.gov/pmc/articles/PMC6137424/","volume":"5","author":[{"family":"El Marabti","given":"Ettaib"},{"family":"Younis","given":"Ihab"}],"accessed":{"date-parts":[["2018",11,13]]},"issued":{"date-parts":[["2018",9,7]]}}},{"id":4344,"uris":["http://zotero.org/groups/460342/items/HRLCCH5Y"],"uri":["http://zotero.org/groups/460342/items/HRLCCH5Y"],"itemData":{"id":4344,"type":"article-journal","abstract":"Splicing factor SRSF1 is upregulated in human breast tumors, and its overexpression promotes transformation of mammary cells. Using RNA-seq, we identified SRSF1-regulated alternative splicing (AS) targets in organotypic three-dimensional MCF-10A cell cultures that mimic a context relevant to breast cancer. We identified and validated hundreds of endogenous SRSF1-regulated AS events. De novo discovery of the SRSF1 binding motif reconciled discrepancies in previous motif analyses. Using a Bayesian model, we determined positional effects of SRSF1 binding on cassette exons: binding close to the 5' splice site generally promoted exon inclusion, whereas binding near the 3' splice site promoted either exon skipping or inclusion. Finally, we identified SRSF1-regulated AS events deregulated in human tumors; overexpressing one such isoform, exon-9-included CASC4, increased acinar size and proliferation, and decreased apoptosis, partially recapitulating SRSF1's oncogenic effects. Thus, we uncovered SRSF1 positive and negative regulatory mechanisms, and oncogenic AS events that represent potential targets for therapeutics development.","container-title":"Molecular Cell","DOI":"10.1016/j.molcel.2015.09.005","ISSN":"1097-4164","issue":"1","journalAbbreviation":"Mol. Cell","language":"eng","note":"PMID: 26431027\nPMCID: PMC4597910","page":"105-117","source":"PubMed","title":"SRSF1-Regulated Alternative Splicing in Breast Cancer","volume":"60","author":[{"family":"Anczuków","given":"Olga"},{"family":"Akerman","given":"Martin"},{"family":"Cléry","given":"Antoine"},{"family":"Wu","given":"Jie"},{"family":"Shen","given":"Chen"},{"family":"Shirole","given":"Nitin H."},{"family":"Raimer","given":"Amanda"},{"family":"Sun","given":"Shuying"},{"family":"Jensen","given":"Mads A."},{"family":"Hua","given":"Yimin"},{"family":"Allain","given":"Frédéric H.-T."},{"family":"Krainer","given":"Adrian R."}],"issued":{"date-parts":[["2015",10,1]]}}}],"schema":"https://github.com/citation-style-language/schema/raw/master/csl-citation.json"} </w:instrText>
      </w:r>
      <w:r w:rsidR="00142882" w:rsidRPr="00142882">
        <w:rPr>
          <w:rFonts w:ascii="Helvetica" w:hAnsi="Helvetica" w:cs="Arial"/>
          <w:sz w:val="22"/>
        </w:rPr>
        <w:fldChar w:fldCharType="separate"/>
      </w:r>
      <w:r w:rsidR="00327CF6" w:rsidRPr="00962F60">
        <w:rPr>
          <w:rFonts w:ascii="Helvetica" w:hAnsi="Helvetica"/>
          <w:sz w:val="22"/>
        </w:rPr>
        <w:t>(Anczuków et al., 2015; El Marabti and Younis, 2018)</w:t>
      </w:r>
      <w:r w:rsidR="00142882" w:rsidRPr="00142882">
        <w:rPr>
          <w:rFonts w:ascii="Helvetica" w:hAnsi="Helvetica" w:cs="Arial"/>
          <w:sz w:val="22"/>
        </w:rPr>
        <w:fldChar w:fldCharType="end"/>
      </w:r>
      <w:r w:rsidR="00142882" w:rsidRPr="00142882">
        <w:rPr>
          <w:rFonts w:ascii="Helvetica" w:hAnsi="Helvetica" w:cs="Arial"/>
          <w:sz w:val="22"/>
        </w:rPr>
        <w:t xml:space="preserve">. </w:t>
      </w:r>
      <w:r w:rsidR="00142882">
        <w:rPr>
          <w:rFonts w:ascii="Helvetica" w:hAnsi="Helvetica" w:cs="Arial"/>
          <w:sz w:val="22"/>
        </w:rPr>
        <w:t>Similarly, d</w:t>
      </w:r>
      <w:r w:rsidR="00142882" w:rsidRPr="008B5975">
        <w:rPr>
          <w:rFonts w:ascii="Helvetica" w:hAnsi="Helvetica" w:cs="Arial"/>
          <w:sz w:val="22"/>
        </w:rPr>
        <w:t xml:space="preserve">ysregulaton </w:t>
      </w:r>
      <w:r w:rsidR="00691693" w:rsidRPr="008B5975">
        <w:rPr>
          <w:rFonts w:ascii="Helvetica" w:hAnsi="Helvetica" w:cs="Arial"/>
          <w:sz w:val="22"/>
        </w:rPr>
        <w:t xml:space="preserve">of </w:t>
      </w:r>
      <w:r w:rsidR="00AA59B0" w:rsidRPr="008B5975">
        <w:rPr>
          <w:rFonts w:ascii="Helvetica" w:hAnsi="Helvetica" w:cs="Arial"/>
          <w:sz w:val="22"/>
        </w:rPr>
        <w:t>AS</w:t>
      </w:r>
      <w:r w:rsidR="00691693" w:rsidRPr="008B5975">
        <w:rPr>
          <w:rFonts w:ascii="Helvetica" w:hAnsi="Helvetica" w:cs="Arial"/>
          <w:sz w:val="22"/>
        </w:rPr>
        <w:t xml:space="preserve"> has been </w:t>
      </w:r>
      <w:r w:rsidR="00142882">
        <w:rPr>
          <w:rFonts w:ascii="Helvetica" w:hAnsi="Helvetica" w:cs="Arial"/>
          <w:sz w:val="22"/>
        </w:rPr>
        <w:t xml:space="preserve">functionally </w:t>
      </w:r>
      <w:r w:rsidR="00691693" w:rsidRPr="008B5975">
        <w:rPr>
          <w:rFonts w:ascii="Helvetica" w:hAnsi="Helvetica" w:cs="Arial"/>
          <w:sz w:val="22"/>
        </w:rPr>
        <w:t>implicated as a driver</w:t>
      </w:r>
      <w:r w:rsidR="003512EF" w:rsidRPr="008B5975">
        <w:rPr>
          <w:rFonts w:ascii="Helvetica" w:hAnsi="Helvetica" w:cs="Arial"/>
          <w:sz w:val="22"/>
        </w:rPr>
        <w:t xml:space="preserve"> </w:t>
      </w:r>
      <w:r w:rsidR="00691693" w:rsidRPr="008B5975">
        <w:rPr>
          <w:rFonts w:ascii="Helvetica" w:hAnsi="Helvetica" w:cs="Arial"/>
          <w:sz w:val="22"/>
        </w:rPr>
        <w:t xml:space="preserve">of </w:t>
      </w:r>
      <w:r w:rsidR="003512EF" w:rsidRPr="008B5975">
        <w:rPr>
          <w:rFonts w:ascii="Helvetica" w:hAnsi="Helvetica" w:cs="Arial"/>
          <w:sz w:val="22"/>
        </w:rPr>
        <w:t>breast cancer metastasis</w:t>
      </w:r>
      <w:r w:rsidR="00EC52B8">
        <w:rPr>
          <w:rFonts w:ascii="Helvetica" w:hAnsi="Helvetica" w:cs="Arial"/>
          <w:sz w:val="22"/>
        </w:rPr>
        <w:t xml:space="preserve"> </w:t>
      </w:r>
      <w:r w:rsidR="008B0DDE" w:rsidRPr="008B5975">
        <w:rPr>
          <w:rFonts w:ascii="Helvetica" w:hAnsi="Helvetica" w:cs="Arial"/>
          <w:sz w:val="22"/>
        </w:rPr>
        <w:fldChar w:fldCharType="begin"/>
      </w:r>
      <w:r w:rsidR="000E303D">
        <w:rPr>
          <w:rFonts w:ascii="Helvetica" w:hAnsi="Helvetica" w:cs="Arial"/>
          <w:sz w:val="22"/>
        </w:rPr>
        <w:instrText xml:space="preserve"> ADDIN ZOTERO_ITEM CSL_CITATION {"citationID":"fkcyZl3m","properties":{"formattedCitation":"(Alajati et al., 2013; Bemmo et al., 2010; Brown et al., 2011; Dorman et al., 2014; Ke et al., 2018; Xu et al., 2014)","plainCitation":"(Alajati et al., 2013; Bemmo et al., 2010; Brown et al., 2011; Dorman et al., 2014; Ke et al., 2018; Xu et al., 2014)","noteIndex":0},"citationItems":[{"id":5557,"uris":["http://zotero.org/users/4940095/items/GSTWITP5"],"uri":["http://zotero.org/users/4940095/items/GSTWITP5"],"itemData":{"id":5557,"type":"article-journal","abstract":"Tumor metastasis remains the major cause of cancer-related death, but its molecular basis is still not well understood. Here we uncovered a splicing-mediated pathway that is essential for breast cancer metastasis. We show that the RNA-binding protein heterogeneous nuclear ribonucleoprotein M (hnRNPM) promotes breast cancer metastasis by activating the switch of alternative splicing that occurs during epithelial-mesenchymal transition (EMT). Genome-wide deep sequencing analysis suggests that hnRNPM potentiates TGFβ signaling and identifies CD44 as a key downstream target of hnRNPM. hnRNPM ablation prevents TGFβ-induced EMT and inhibits breast cancer metastasis in mice, whereas enforced expression of the specific CD44 standard (CD44s) splice isoform overrides the loss of hnRNPM and permits EMT and metastasis. Mechanistically, we demonstrate that the ubiquitously expressed hnRNPM acts in a mesenchymal-specific manner to precisely control CD44 splice isoform switching during EMT. This restricted cell-type activity of hnRNPM is achieved by competition with ESRP1, an epithelial splicing regulator that binds to the same cis-regulatory RNA elements as hnRNPM and is repressed during EMT. Importantly, hnRNPM is associated with aggressive breast cancer and correlates with increased CD44s in patient specimens. These findings demonstrate a novel molecular mechanism through which tumor metastasis is endowed by the hnRNPM-mediated splicing program.","container-title":"Genes &amp; Development","DOI":"10.1101/gad.241968.114","ISSN":"1549-5477","issue":"11","journalAbbreviation":"Genes Dev.","language":"eng","note":"PMID: 24840202\nPMCID: PMC4052765","page":"1191-1203","source":"PubMed","title":"Cell type-restricted activity of hnRNPM promotes breast cancer metastasis via regulating alternative splicing","volume":"28","author":[{"family":"Xu","given":"Yilin"},{"family":"Gao","given":"Xin D."},{"family":"Lee","given":"Jae-Hyung"},{"family":"Huang","given":"Huilin"},{"family":"Tan","given":"Haiyan"},{"family":"Ahn","given":"Jaegyoon"},{"family":"Reinke","given":"Lauren M."},{"family":"Peter","given":"Marcus E."},{"family":"Feng","given":"Yue"},{"family":"Gius","given":"David"},{"family":"Siziopikou","given":"Kalliopi P."},{"family":"Peng","given":"Junmin"},{"family":"Xiao","given":"Xinshu"},{"family":"Cheng","given":"Chonghui"}],"issued":{"date-parts":[["2014",6,1]]}},"label":"page"},{"id":5553,"uris":["http://zotero.org/users/4940095/items/XQITMMPX"],"uri":["http://zotero.org/users/4940095/items/XQITMMPX"],"itemData":{"id":5553,"type":"article-journal","abstract":"Aberrant alternative splicing has been highlighted as a potential hallmark of cancer. Here, we identify TDP43 (TAR DNA-binding protein 43) as an important splicing regulator responsible for the unique splicing profile in triple-negative breast cancer (TNBC). Clinical data demonstrate that TDP43 is highly expressed in TNBC with poor prognosis. Knockdown of TDP43 inhibits tumor progression, including proliferation and metastasis, and overexpression of TDP43 promotes proliferation and malignancy of mammary epithelial cells. Deep sequencing analysis and functional experiments indicate that TDP43 alters most splicing events with splicing factor SRSF3 (serine/arginine-rich splicing factor 3), in the regulation of TNBC progression. The TDP43/SRSF3 complex controls specific splicing events, including downstream genes PAR3 and NUMB The effect of reduced metastasis and proliferation upon the knockdown of TDP43 or SRSF3 is mediated by the splicing regulation of PAR3 and NUMB exon 12, respectively. The TDP43/SRSF3 complex and downstream PAR3 isoform are potential therapeutic targets for TNBC.","container-title":"Proceedings of the National Academy of Sciences of the United States of America","DOI":"10.1073/pnas.1714573115","ISSN":"1091-6490","issue":"15","journalAbbreviation":"Proc. Natl. Acad. Sci. U.S.A.","language":"eng","note":"PMID: 29581274\nPMCID: PMC5899436","page":"E3426-E3435","source":"PubMed","title":"Loss of TDP43 inhibits progression of triple-negative breast cancer in coordination with SRSF3","volume":"115","author":[{"family":"Ke","given":"Hao"},{"family":"Zhao","given":"Limin"},{"family":"Zhang","given":"Honglei"},{"family":"Feng","given":"Xu"},{"family":"Xu","given":"Haibo"},{"family":"Hao","given":"Junjun"},{"family":"Wang","given":"Shaowei"},{"family":"Yang","given":"Qin"},{"family":"Zou","given":"Li"},{"family":"Su","given":"Xiaosan"},{"family":"Wang","given":"Liqiong"},{"family":"Wu","given":"Chunlian"},{"family":"Wang","given":"Yang"},{"family":"Nie","given":"Jianyun"},{"family":"Jiao","given":"Baowei"}],"issued":{"date-parts":[["2018"]],"season":"10"}},"label":"page"},{"id":5555,"uris":["http://zotero.org/users/4940095/items/7XPUWDVF"],"uri":["http://zotero.org/users/4940095/items/7XPUWDVF"],"itemData":{"id":5555,"type":"article-journal","abstract":"Somatic mutations reported in large-scale breast cancer (BC) sequencing studies primarily consist of protein coding mutations. mRNA splicing mutation analyses have been limited in scope, despite their prevalence in Mendelian genetic disorders. We predicted splicing mutations in 442 BC tumour and matched normal exomes from The Cancer Genome Atlas Consortium (TCGA). These splicing defects were validated by abnormal expression changes in these tumours. Of the 5,206 putative mutations identified, exon skipping, leaky or cryptic splicing was confirmed for 988 variants. Pathway enrichment analysis of the mutated genes revealed mutations in 9 NCAM1-related pathways, which were significantly increased in samples with evidence of lymph node metastasis, but not in lymph node-negative tumours. We suggest that comprehensive reporting of DNA sequencing data should include non-trivial splicing analyses to avoid missing clinically-significant deleterious splicing mutations, which may reveal novel mutated pathways present in genetic disorders.","container-title":"Scientific Reports","DOI":"10.1038/srep07063","ISSN":"2045-2322","journalAbbreviation":"Sci Rep","language":"eng","note":"PMID: 25394353\nPMCID: PMC4231324","page":"7063","source":"PubMed","title":"Splicing mutation analysis reveals previously unrecognized pathways in lymph node-invasive breast cancer","volume":"4","author":[{"family":"Dorman","given":"Stephanie N."},{"family":"Viner","given":"Coby"},{"family":"Rogan","given":"Peter K."}],"issued":{"date-parts":[["2014",11,14]]}},"label":"page"},{"id":5560,"uris":["http://zotero.org/users/4940095/items/V79UFTFT"],"uri":["http://zotero.org/users/4940095/items/V79UFTFT"],"itemData":{"id":5560,"type":"article-journal","abstract":"Epithelial-mesenchymal transition (EMT) is a tightly regulated process that is critical for embryogenesis but is abnormally activated during cancer metastasis and recurrence. Here we show that a switch in CD44 alternative splicing is required for EMT. Using both in vitro and in vivo systems, we have demonstrated a shift in CD44 expression from variant isoforms (CD44v) to the standard isoform (CD44s) during EMT. This isoform switch to CD44s was essential for cells to undergo EMT and was required for the formation of breast tumors that display EMT characteristics in mice. Mechanistically, the splicing factor epithelial splicing regulatory protein 1 (ESRP1) controlled the CD44 isoform switch and was critical for regulating the EMT phenotype. Additionally, the CD44s isoform activated Akt signaling, providing a mechanistic link to a key pathway that drives EMT. Finally, CD44s expression was upregulated in high-grade human breast tumors and was correlated with the level of the mesenchymal marker N-cadherin in these tumors. Together, our data suggest that regulation of CD44 alternative splicing causally contributes to EMT and breast cancer progression.","container-title":"The Journal of Clinical Investigation","DOI":"10.1172/JCI44540","ISSN":"1558-8238","issue":"3","journalAbbreviation":"J. Clin. Invest.","language":"eng","note":"PMID: 21393860\nPMCID: PMC3049398","page":"1064-1074","source":"PubMed","title":"CD44 splice isoform switching in human  and mouse epithelium is essential  for epithelial-mesenchymal transition  and breast cancer progression","volume":"121","author":[{"family":"Brown","given":"Rhonda L."},{"family":"Reinke","given":"Lauren M."},{"family":"Damerow","given":"Marin S."},{"family":"Perez","given":"Denise"},{"family":"Chodosh","given":"Lewis A."},{"family":"Yang","given":"Jing"},{"family":"Cheng","given":"Chonghui"}],"issued":{"date-parts":[["2011",3]]}},"label":"page"},{"id":5561,"uris":["http://zotero.org/users/4940095/items/57FBXXB2"],"uri":["http://zotero.org/users/4940095/items/57FBXXB2"],"itemData":{"id":5561,"type":"article-journal","abstract":"BACKGROUND: Breast cancer is the second most frequent type of cancer affecting women. We are increasingly aware that changes in mRNA splicing are associated with various characteristics of cancer. The most deadly aspect of cancer is metastasis, the process by which cancer spreads from the primary tumor to distant organs. However, little is known specifically about the involvement of alternative splicing in the formation of macroscopic metastases. Our study investigates transcript isoform changes that characterize tumors of different abilities to form growing metastases.\nMETHODS AND FINDINGS: To identify alternative splicing events (ASEs) that are associated with the fully metastatic phenotype in breast cancer, we used Affymetrix Exon Microarrays to profile mRNA isoform variations genome-wide in weakly metastatic (168FARN and 4T07) and highly metastatic (4T1) mammary carcinomas. Statistical analysis identified significant expression changes in 7606 out of 155,994 (4%) exons and in 1725 out of 189,460 (1%) intronic regions, which affect 2623 out of 16,654 (16%) genes. These changes correspond to putative alternative isoforms-several of which are novel-that are differentially expressed between tumors of varying metastatic phenotypes. Gene pathway analysis showed that 1224 of genes expressing alternative isoforms were involved in cell growth, cell interactions, cell proliferation, cell migration and cell death and have been previously linked to cancers and genetic disorders. We chose ten predicted splice variants for RT-PCR validation, eight of which were successfully confirmed (MED24, MFI2, SRRT, CD44, CLK1 and HNRNPH1). These include three novel intron retentions in CD44, a gene in which isoform variations have been previously associated with the metastasis of several cancers.\nCONCLUSION: Our findings reveal that various genes are differently spliced and/or expressed in association with the metastatic phenotype of tumor cells. Identification of metastasis-specific isoforms may contribute to the development of improved breast cancer stage identification and targeted therapies.","container-title":"PloS One","DOI":"10.1371/journal.pone.0011981","ISSN":"1932-6203","issue":"8","journalAbbreviation":"PLoS ONE","language":"eng","note":"PMID: 20700505\nPMCID: PMC2917353","page":"e11981","source":"PubMed","title":"Exon-level transcriptome profiling in murine breast cancer reveals splicing changes specific to tumors with different metastatic abilities","volume":"5","author":[{"family":"Bemmo","given":"Amandine"},{"family":"Dias","given":"Christel"},{"family":"Rose","given":"April A. N."},{"family":"Russo","given":"Caterina"},{"family":"Siegel","given":"Peter"},{"family":"Majewski","given":"Jacek"}],"issued":{"date-parts":[["2010",8,6]]}},"label":"page"},{"id":5558,"uris":["http://zotero.org/users/4940095/items/QCZNS254"],"uri":["http://zotero.org/users/4940095/items/QCZNS254"],"itemData":{"id":5558,"type":"article-journal","abstract":"The HER2 gene is amplified and overexpressed in approximately 20% of invasive breast cancers where it is associated with metastasis and poor prognosis. Here, we describe a constitutively active splice variant of HER2 (Delta-HER2) in human mammary epithelial cells that evokes aggressive breast cancer phenotypes. Delta-HER2 overexpression in mammary epithelial cells was sufficient to reduce apoptosis, increase proliferation, and induce expression of mesenchymal markers, features that were associated with greater invasive potential in three-dimensional cultures in vitro and more aggressive tumorigenicity and metastasis in vivo. In contrast, overexpression of wild-type HER2 was insufficient at evoking such effects. Unbiased protein-tyrosine phosphorylation profiling in Delta-HER2-expressing cells revealed increased phosphorylation of several signaling proteins not previously known to be controlled by the HER2 pathway. Furthermore, microarray expression analysis revealed activation of genes known to be highly expressed in ER-negative, high-grade, and metastatic primary breast tumors. Together, our results provide mechanistic insights into the activity of a highly pathogenic splice variant of HER2.","container-title":"Cancer Research","DOI":"10.1158/0008-5472.CAN-12-3186","ISSN":"1538-7445","issue":"17","journalAbbreviation":"Cancer Res.","language":"eng","note":"PMID: 23867476","page":"5320-5327","source":"PubMed","title":"Mammary tumor formation and metastasis evoked by a HER2 splice variant","volume":"73","author":[{"family":"Alajati","given":"Abdullah"},{"family":"Sausgruber","given":"Nina"},{"family":"Aceto","given":"Nicola"},{"family":"Duss","given":"Stephan"},{"family":"Sarret","given":"Sophie"},{"family":"Voshol","given":"Hans"},{"family":"Bonenfant","given":"Debora"},{"family":"Bentires-Alj","given":"Mohamed"}],"issued":{"date-parts":[["2013",9,1]]}},"label":"page"}],"schema":"https://github.com/citation-style-language/schema/raw/master/csl-citation.json"} </w:instrText>
      </w:r>
      <w:r w:rsidR="008B0DDE" w:rsidRPr="008B5975">
        <w:rPr>
          <w:rFonts w:ascii="Helvetica" w:hAnsi="Helvetica" w:cs="Arial"/>
          <w:sz w:val="22"/>
        </w:rPr>
        <w:fldChar w:fldCharType="separate"/>
      </w:r>
      <w:r w:rsidR="000E303D">
        <w:rPr>
          <w:rFonts w:ascii="Helvetica" w:hAnsi="Helvetica"/>
          <w:sz w:val="22"/>
        </w:rPr>
        <w:t>(Alajati et al., 2013; Bemmo et al., 2010; Brown et al., 2011; Dorman et al., 2014; Ke et al., 2018; Xu et al., 2014)</w:t>
      </w:r>
      <w:r w:rsidR="008B0DDE" w:rsidRPr="008B5975">
        <w:rPr>
          <w:rFonts w:ascii="Helvetica" w:hAnsi="Helvetica" w:cs="Arial"/>
          <w:sz w:val="22"/>
        </w:rPr>
        <w:fldChar w:fldCharType="end"/>
      </w:r>
      <w:r w:rsidR="003512EF" w:rsidRPr="008B5975">
        <w:rPr>
          <w:rFonts w:ascii="Helvetica" w:hAnsi="Helvetica" w:cs="Arial"/>
          <w:sz w:val="22"/>
        </w:rPr>
        <w:t>.</w:t>
      </w:r>
      <w:r w:rsidR="005527DB" w:rsidRPr="008B5975">
        <w:rPr>
          <w:rFonts w:ascii="Helvetica" w:hAnsi="Helvetica" w:cs="Arial"/>
          <w:sz w:val="22"/>
        </w:rPr>
        <w:t xml:space="preserve"> </w:t>
      </w:r>
      <w:r w:rsidR="00696ADA" w:rsidRPr="008B5975">
        <w:rPr>
          <w:rFonts w:ascii="Helvetica" w:hAnsi="Helvetica" w:cs="Arial"/>
          <w:sz w:val="22"/>
        </w:rPr>
        <w:t xml:space="preserve">While several trans-acting factors have been implicated in the control of </w:t>
      </w:r>
      <w:r w:rsidR="00693AA7">
        <w:rPr>
          <w:rFonts w:ascii="Helvetica" w:hAnsi="Helvetica" w:cs="Arial"/>
          <w:sz w:val="22"/>
        </w:rPr>
        <w:t>individual</w:t>
      </w:r>
      <w:r w:rsidR="00696ADA" w:rsidRPr="008B5975">
        <w:rPr>
          <w:rFonts w:ascii="Helvetica" w:hAnsi="Helvetica" w:cs="Arial"/>
          <w:sz w:val="22"/>
        </w:rPr>
        <w:t xml:space="preserve"> AS events in breast cancer</w:t>
      </w:r>
      <w:r w:rsidR="00EC52B8">
        <w:rPr>
          <w:rFonts w:ascii="Helvetica" w:hAnsi="Helvetica" w:cs="Arial"/>
          <w:sz w:val="22"/>
        </w:rPr>
        <w:t xml:space="preserve"> </w:t>
      </w:r>
      <w:r w:rsidR="00696ADA" w:rsidRPr="008B5975">
        <w:rPr>
          <w:rFonts w:ascii="Helvetica" w:hAnsi="Helvetica" w:cs="Arial"/>
          <w:sz w:val="22"/>
        </w:rPr>
        <w:fldChar w:fldCharType="begin"/>
      </w:r>
      <w:r w:rsidR="000E303D">
        <w:rPr>
          <w:rFonts w:ascii="Helvetica" w:hAnsi="Helvetica" w:cs="Arial"/>
          <w:sz w:val="22"/>
        </w:rPr>
        <w:instrText xml:space="preserve"> ADDIN ZOTERO_ITEM CSL_CITATION {"citationID":"VeZYxYdz","properties":{"formattedCitation":"(Bemmo et al., 2010; Dorman et al., 2014; Harvey et al., 2018; Ke et al., 2018; Xu et al., 2014)","plainCitation":"(Bemmo et al., 2010; Dorman et al., 2014; Harvey et al., 2018; Ke et al., 2018; Xu et al., 2014)","noteIndex":0},"citationItems":[{"id":5557,"uris":["http://zotero.org/users/4940095/items/GSTWITP5"],"uri":["http://zotero.org/users/4940095/items/GSTWITP5"],"itemData":{"id":5557,"type":"article-journal","abstract":"Tumor metastasis remains the major cause of cancer-related death, but its molecular basis is still not well understood. Here we uncovered a splicing-mediated pathway that is essential for breast cancer metastasis. We show that the RNA-binding protein heterogeneous nuclear ribonucleoprotein M (hnRNPM) promotes breast cancer metastasis by activating the switch of alternative splicing that occurs during epithelial-mesenchymal transition (EMT). Genome-wide deep sequencing analysis suggests that hnRNPM potentiates TGFβ signaling and identifies CD44 as a key downstream target of hnRNPM. hnRNPM ablation prevents TGFβ-induced EMT and inhibits breast cancer metastasis in mice, whereas enforced expression of the specific CD44 standard (CD44s) splice isoform overrides the loss of hnRNPM and permits EMT and metastasis. Mechanistically, we demonstrate that the ubiquitously expressed hnRNPM acts in a mesenchymal-specific manner to precisely control CD44 splice isoform switching during EMT. This restricted cell-type activity of hnRNPM is achieved by competition with ESRP1, an epithelial splicing regulator that binds to the same cis-regulatory RNA elements as hnRNPM and is repressed during EMT. Importantly, hnRNPM is associated with aggressive breast cancer and correlates with increased CD44s in patient specimens. These findings demonstrate a novel molecular mechanism through which tumor metastasis is endowed by the hnRNPM-mediated splicing program.","container-title":"Genes &amp; Development","DOI":"10.1101/gad.241968.114","ISSN":"1549-5477","issue":"11","journalAbbreviation":"Genes Dev.","language":"eng","note":"PMID: 24840202\nPMCID: PMC4052765","page":"1191-1203","source":"PubMed","title":"Cell type-restricted activity of hnRNPM promotes breast cancer metastasis via regulating alternative splicing","volume":"28","author":[{"family":"Xu","given":"Yilin"},{"family":"Gao","given":"Xin D."},{"family":"Lee","given":"Jae-Hyung"},{"family":"Huang","given":"Huilin"},{"family":"Tan","given":"Haiyan"},{"family":"Ahn","given":"Jaegyoon"},{"family":"Reinke","given":"Lauren M."},{"family":"Peter","given":"Marcus E."},{"family":"Feng","given":"Yue"},{"family":"Gius","given":"David"},{"family":"Siziopikou","given":"Kalliopi P."},{"family":"Peng","given":"Junmin"},{"family":"Xiao","given":"Xinshu"},{"family":"Cheng","given":"Chonghui"}],"issued":{"date-parts":[["2014",6,1]]}},"label":"page"},{"id":5553,"uris":["http://zotero.org/users/4940095/items/XQITMMPX"],"uri":["http://zotero.org/users/4940095/items/XQITMMPX"],"itemData":{"id":5553,"type":"article-journal","abstract":"Aberrant alternative splicing has been highlighted as a potential hallmark of cancer. Here, we identify TDP43 (TAR DNA-binding protein 43) as an important splicing regulator responsible for the unique splicing profile in triple-negative breast cancer (TNBC). Clinical data demonstrate that TDP43 is highly expressed in TNBC with poor prognosis. Knockdown of TDP43 inhibits tumor progression, including proliferation and metastasis, and overexpression of TDP43 promotes proliferation and malignancy of mammary epithelial cells. Deep sequencing analysis and functional experiments indicate that TDP43 alters most splicing events with splicing factor SRSF3 (serine/arginine-rich splicing factor 3), in the regulation of TNBC progression. The TDP43/SRSF3 complex controls specific splicing events, including downstream genes PAR3 and NUMB The effect of reduced metastasis and proliferation upon the knockdown of TDP43 or SRSF3 is mediated by the splicing regulation of PAR3 and NUMB exon 12, respectively. The TDP43/SRSF3 complex and downstream PAR3 isoform are potential therapeutic targets for TNBC.","container-title":"Proceedings of the National Academy of Sciences of the United States of America","DOI":"10.1073/pnas.1714573115","ISSN":"1091-6490","issue":"15","journalAbbreviation":"Proc. Natl. Acad. Sci. U.S.A.","language":"eng","note":"PMID: 29581274\nPMCID: PMC5899436","page":"E3426-E3435","source":"PubMed","title":"Loss of TDP43 inhibits progression of triple-negative breast cancer in coordination with SRSF3","volume":"115","author":[{"family":"Ke","given":"Hao"},{"family":"Zhao","given":"Limin"},{"family":"Zhang","given":"Honglei"},{"family":"Feng","given":"Xu"},{"family":"Xu","given":"Haibo"},{"family":"Hao","given":"Junjun"},{"family":"Wang","given":"Shaowei"},{"family":"Yang","given":"Qin"},{"family":"Zou","given":"Li"},{"family":"Su","given":"Xiaosan"},{"family":"Wang","given":"Liqiong"},{"family":"Wu","given":"Chunlian"},{"family":"Wang","given":"Yang"},{"family":"Nie","given":"Jianyun"},{"family":"Jiao","given":"Baowei"}],"issued":{"date-parts":[["2018"]],"season":"10"}},"label":"page"},{"id":5555,"uris":["http://zotero.org/users/4940095/items/7XPUWDVF"],"uri":["http://zotero.org/users/4940095/items/7XPUWDVF"],"itemData":{"id":5555,"type":"article-journal","abstract":"Somatic mutations reported in large-scale breast cancer (BC) sequencing studies primarily consist of protein coding mutations. mRNA splicing mutation analyses have been limited in scope, despite their prevalence in Mendelian genetic disorders. We predicted splicing mutations in 442 BC tumour and matched normal exomes from The Cancer Genome Atlas Consortium (TCGA). These splicing defects were validated by abnormal expression changes in these tumours. Of the 5,206 putative mutations identified, exon skipping, leaky or cryptic splicing was confirmed for 988 variants. Pathway enrichment analysis of the mutated genes revealed mutations in 9 NCAM1-related pathways, which were significantly increased in samples with evidence of lymph node metastasis, but not in lymph node-negative tumours. We suggest that comprehensive reporting of DNA sequencing data should include non-trivial splicing analyses to avoid missing clinically-significant deleterious splicing mutations, which may reveal novel mutated pathways present in genetic disorders.","container-title":"Scientific Reports","DOI":"10.1038/srep07063","ISSN":"2045-2322","journalAbbreviation":"Sci Rep","language":"eng","note":"PMID: 25394353\nPMCID: PMC4231324","page":"7063","source":"PubMed","title":"Splicing mutation analysis reveals previously unrecognized pathways in lymph node-invasive breast cancer","volume":"4","author":[{"family":"Dorman","given":"Stephanie N."},{"family":"Viner","given":"Coby"},{"family":"Rogan","given":"Peter K."}],"issued":{"date-parts":[["2014",11,14]]}},"label":"page"},{"id":5561,"uris":["http://zotero.org/users/4940095/items/57FBXXB2"],"uri":["http://zotero.org/users/4940095/items/57FBXXB2"],"itemData":{"id":5561,"type":"article-journal","abstract":"BACKGROUND: Breast cancer is the second most frequent type of cancer affecting women. We are increasingly aware that changes in mRNA splicing are associated with various characteristics of cancer. The most deadly aspect of cancer is metastasis, the process by which cancer spreads from the primary tumor to distant organs. However, little is known specifically about the involvement of alternative splicing in the formation of macroscopic metastases. Our study investigates transcript isoform changes that characterize tumors of different abilities to form growing metastases.\nMETHODS AND FINDINGS: To identify alternative splicing events (ASEs) that are associated with the fully metastatic phenotype in breast cancer, we used Affymetrix Exon Microarrays to profile mRNA isoform variations genome-wide in weakly metastatic (168FARN and 4T07) and highly metastatic (4T1) mammary carcinomas. Statistical analysis identified significant expression changes in 7606 out of 155,994 (4%) exons and in 1725 out of 189,460 (1%) intronic regions, which affect 2623 out of 16,654 (16%) genes. These changes correspond to putative alternative isoforms-several of which are novel-that are differentially expressed between tumors of varying metastatic phenotypes. Gene pathway analysis showed that 1224 of genes expressing alternative isoforms were involved in cell growth, cell interactions, cell proliferation, cell migration and cell death and have been previously linked to cancers and genetic disorders. We chose ten predicted splice variants for RT-PCR validation, eight of which were successfully confirmed (MED24, MFI2, SRRT, CD44, CLK1 and HNRNPH1). These include three novel intron retentions in CD44, a gene in which isoform variations have been previously associated with the metastasis of several cancers.\nCONCLUSION: Our findings reveal that various genes are differently spliced and/or expressed in association with the metastatic phenotype of tumor cells. Identification of metastasis-specific isoforms may contribute to the development of improved breast cancer stage identification and targeted therapies.","container-title":"PloS One","DOI":"10.1371/journal.pone.0011981","ISSN":"1932-6203","issue":"8","journalAbbreviation":"PLoS ONE","language":"eng","note":"PMID: 20700505\nPMCID: PMC2917353","page":"e11981","source":"PubMed","title":"Exon-level transcriptome profiling in murine breast cancer reveals splicing changes specific to tumors with different metastatic abilities","volume":"5","author":[{"family":"Bemmo","given":"Amandine"},{"family":"Dias","given":"Christel"},{"family":"Rose","given":"April A. N."},{"family":"Russo","given":"Caterina"},{"family":"Siegel","given":"Peter"},{"family":"Majewski","given":"Jacek"}],"issued":{"date-parts":[["2010",8,6]]}},"label":"page"},{"id":5552,"uris":["http://zotero.org/users/4940095/items/M4BV22B6"],"uri":["http://zotero.org/users/4940095/items/M4BV22B6"],"itemData":{"id":5552,"type":"article-journal","abstract":"The epithelial-mesenchymal transition (EMT) is a fundamental developmental process that is abnormally activated in cancer metastasis. Dynamic changes in alternative splicing occur during EMT. ESRP1 and hnRNPM are splicing regulators that promote an epithelial splicing program and a mesenchymal splicing program, respectively. The functional relationships between these splicing factors in the genome scale remain elusive. Comparing alternative splicing targets of hnRNPM and ESRP1 revealed that they coregulate a set of cassette exon events, with the majority showing discordant splicing regulation. Discordant splicing events regulated by hnRNPM show a positive correlation with splicing during EMT; however, concordant events do not, indicating the role of hnRNPM in regulating alternative splicing during EMT is more complex than previously understood. Motif enrichment analysis near hnRNPM-ESRP1 coregulated exons identifies guanine-uridine rich motifs downstream from hnRNPM-repressed and ESRP1-enhanced exons, supporting a general model of competitive binding to these cis-elements to antagonize alternative splicing. The set of coregulated exons are enriched in genes associated with cell migration and cytoskeletal reorganization, which are pathways associated with EMT. Splicing levels of coregulated exons are associated with breast cancer patient survival and correlate with gene sets involved in EMT and breast cancer subtyping. This study identifies complex modes of interaction between hnRNPM and ESRP1 in regulation of splicing in disease-relevant contexts.","container-title":"RNA (New York, N.Y.)","DOI":"10.1261/rna.066712.118","ISSN":"1469-9001","issue":"10","journalAbbreviation":"RNA","language":"eng","note":"PMID: 30042172\nPMCID: PMC6140460","page":"1326-1338","source":"PubMed","title":"Coregulation of alternative splicing by hnRNPM and ESRP1 during EMT","volume":"24","author":[{"family":"Harvey","given":"Samuel E."},{"family":"Xu","given":"Yilin"},{"family":"Lin","given":"Xiaodan"},{"family":"Gao","given":"Xin D."},{"family":"Qiu","given":"Yushan"},{"family":"Ahn","given":"Jaegyoon"},{"family":"Xiao","given":"Xinshu"},{"family":"Cheng","given":"Chonghui"}],"issued":{"date-parts":[["2018"]]}},"label":"page"}],"schema":"https://github.com/citation-style-language/schema/raw/master/csl-citation.json"} </w:instrText>
      </w:r>
      <w:r w:rsidR="00696ADA" w:rsidRPr="008B5975">
        <w:rPr>
          <w:rFonts w:ascii="Helvetica" w:hAnsi="Helvetica" w:cs="Arial"/>
          <w:sz w:val="22"/>
        </w:rPr>
        <w:fldChar w:fldCharType="separate"/>
      </w:r>
      <w:r w:rsidR="000E303D">
        <w:rPr>
          <w:rFonts w:ascii="Helvetica" w:hAnsi="Helvetica"/>
          <w:sz w:val="22"/>
        </w:rPr>
        <w:t>(Bemmo et al., 2010; Dorman et al., 2014; Harvey et al., 2018; Ke et al., 2018; Xu et al., 2014)</w:t>
      </w:r>
      <w:r w:rsidR="00696ADA" w:rsidRPr="008B5975">
        <w:rPr>
          <w:rFonts w:ascii="Helvetica" w:hAnsi="Helvetica" w:cs="Arial"/>
          <w:sz w:val="22"/>
        </w:rPr>
        <w:fldChar w:fldCharType="end"/>
      </w:r>
      <w:r w:rsidR="003512EF" w:rsidRPr="008B5975">
        <w:rPr>
          <w:rFonts w:ascii="Helvetica" w:hAnsi="Helvetica" w:cs="Arial"/>
          <w:sz w:val="22"/>
        </w:rPr>
        <w:t xml:space="preserve">, </w:t>
      </w:r>
      <w:r w:rsidR="00F10818" w:rsidRPr="00F10818">
        <w:rPr>
          <w:rFonts w:ascii="Helvetica" w:hAnsi="Helvetica" w:cs="Arial"/>
          <w:sz w:val="22"/>
        </w:rPr>
        <w:t xml:space="preserve">the underlying regulatory pathways that drive aberrant RNA splicing programs </w:t>
      </w:r>
      <w:r w:rsidR="00F10818">
        <w:rPr>
          <w:rFonts w:ascii="Helvetica" w:hAnsi="Helvetica" w:cs="Arial"/>
          <w:sz w:val="22"/>
        </w:rPr>
        <w:t xml:space="preserve">and </w:t>
      </w:r>
      <w:r w:rsidR="003512EF" w:rsidRPr="008B5975">
        <w:rPr>
          <w:rFonts w:ascii="Helvetica" w:hAnsi="Helvetica" w:cs="Arial"/>
          <w:sz w:val="22"/>
        </w:rPr>
        <w:t>the</w:t>
      </w:r>
      <w:r w:rsidR="00F10818">
        <w:rPr>
          <w:rFonts w:ascii="Helvetica" w:hAnsi="Helvetica" w:cs="Arial"/>
          <w:sz w:val="22"/>
        </w:rPr>
        <w:t>ir</w:t>
      </w:r>
      <w:r w:rsidR="003512EF" w:rsidRPr="008B5975">
        <w:rPr>
          <w:rFonts w:ascii="Helvetica" w:hAnsi="Helvetica" w:cs="Arial"/>
          <w:sz w:val="22"/>
        </w:rPr>
        <w:t xml:space="preserve"> major </w:t>
      </w:r>
      <w:r w:rsidR="00EC1462" w:rsidRPr="008B5975">
        <w:rPr>
          <w:rFonts w:ascii="Helvetica" w:hAnsi="Helvetica" w:cs="Arial"/>
          <w:i/>
          <w:sz w:val="22"/>
        </w:rPr>
        <w:t>cis</w:t>
      </w:r>
      <w:r w:rsidR="00EC1462" w:rsidRPr="008B5975">
        <w:rPr>
          <w:rFonts w:ascii="Helvetica" w:hAnsi="Helvetica" w:cs="Arial"/>
          <w:sz w:val="22"/>
        </w:rPr>
        <w:t xml:space="preserve"> and </w:t>
      </w:r>
      <w:r w:rsidR="00EC1462" w:rsidRPr="008B5975">
        <w:rPr>
          <w:rFonts w:ascii="Helvetica" w:hAnsi="Helvetica" w:cs="Arial"/>
          <w:i/>
          <w:sz w:val="22"/>
        </w:rPr>
        <w:t>trans</w:t>
      </w:r>
      <w:r w:rsidR="00B84025">
        <w:rPr>
          <w:rFonts w:ascii="Helvetica" w:hAnsi="Helvetica" w:cs="Arial"/>
          <w:i/>
          <w:sz w:val="22"/>
        </w:rPr>
        <w:t xml:space="preserve"> </w:t>
      </w:r>
      <w:r w:rsidR="00B84025" w:rsidRPr="00B84025">
        <w:rPr>
          <w:rFonts w:ascii="Helvetica" w:hAnsi="Helvetica" w:cs="Arial"/>
          <w:iCs/>
          <w:sz w:val="22"/>
        </w:rPr>
        <w:t>regulatory</w:t>
      </w:r>
      <w:r w:rsidR="00EC1462" w:rsidRPr="00B84025">
        <w:rPr>
          <w:rFonts w:ascii="Helvetica" w:hAnsi="Helvetica" w:cs="Arial"/>
          <w:iCs/>
          <w:sz w:val="22"/>
        </w:rPr>
        <w:t xml:space="preserve"> </w:t>
      </w:r>
      <w:r w:rsidR="00F10818">
        <w:rPr>
          <w:rFonts w:ascii="Helvetica" w:hAnsi="Helvetica" w:cs="Arial"/>
          <w:sz w:val="22"/>
        </w:rPr>
        <w:t>factors</w:t>
      </w:r>
      <w:r w:rsidR="00981CE4" w:rsidRPr="008B5975">
        <w:rPr>
          <w:rFonts w:ascii="Helvetica" w:hAnsi="Helvetica" w:cs="Arial"/>
          <w:sz w:val="22"/>
        </w:rPr>
        <w:t xml:space="preserve"> </w:t>
      </w:r>
      <w:r w:rsidR="00AE2A22" w:rsidRPr="008B5975">
        <w:rPr>
          <w:rFonts w:ascii="Helvetica" w:hAnsi="Helvetica" w:cs="Arial"/>
          <w:sz w:val="22"/>
        </w:rPr>
        <w:t>are not well understood</w:t>
      </w:r>
      <w:r w:rsidR="003512EF" w:rsidRPr="008B5975">
        <w:rPr>
          <w:rFonts w:ascii="Helvetica" w:hAnsi="Helvetica" w:cs="Arial"/>
          <w:sz w:val="22"/>
        </w:rPr>
        <w:t>.</w:t>
      </w:r>
      <w:r w:rsidR="005527DB" w:rsidRPr="008B5975">
        <w:rPr>
          <w:rFonts w:ascii="Helvetica" w:hAnsi="Helvetica" w:cs="Arial"/>
          <w:sz w:val="22"/>
        </w:rPr>
        <w:t xml:space="preserve"> </w:t>
      </w:r>
      <w:r w:rsidR="00696ADA" w:rsidRPr="008B5975">
        <w:rPr>
          <w:rFonts w:ascii="Helvetica" w:hAnsi="Helvetica" w:cs="Arial"/>
          <w:sz w:val="22"/>
        </w:rPr>
        <w:t>Of special interest</w:t>
      </w:r>
      <w:r w:rsidR="0096399A" w:rsidRPr="008B5975">
        <w:rPr>
          <w:rFonts w:ascii="Helvetica" w:hAnsi="Helvetica" w:cs="Arial"/>
          <w:sz w:val="22"/>
        </w:rPr>
        <w:t xml:space="preserve"> in this process</w:t>
      </w:r>
      <w:r w:rsidR="00696ADA" w:rsidRPr="008B5975">
        <w:rPr>
          <w:rFonts w:ascii="Helvetica" w:hAnsi="Helvetica" w:cs="Arial"/>
          <w:sz w:val="22"/>
        </w:rPr>
        <w:t xml:space="preserve"> is the role </w:t>
      </w:r>
      <w:r w:rsidR="00F16E79" w:rsidRPr="008B5975">
        <w:rPr>
          <w:rFonts w:ascii="Helvetica" w:hAnsi="Helvetica" w:cs="Arial"/>
          <w:sz w:val="22"/>
        </w:rPr>
        <w:t xml:space="preserve">of </w:t>
      </w:r>
      <w:r w:rsidR="00696ADA" w:rsidRPr="008B5975">
        <w:rPr>
          <w:rFonts w:ascii="Helvetica" w:hAnsi="Helvetica" w:cs="Arial"/>
          <w:sz w:val="22"/>
        </w:rPr>
        <w:t xml:space="preserve">regulatory information encoded </w:t>
      </w:r>
      <w:r w:rsidR="00647B1C">
        <w:rPr>
          <w:rFonts w:ascii="Helvetica" w:hAnsi="Helvetica" w:cs="Arial"/>
          <w:sz w:val="22"/>
        </w:rPr>
        <w:t>by</w:t>
      </w:r>
      <w:r w:rsidR="00696ADA" w:rsidRPr="008B5975">
        <w:rPr>
          <w:rFonts w:ascii="Helvetica" w:hAnsi="Helvetica" w:cs="Arial"/>
          <w:sz w:val="22"/>
        </w:rPr>
        <w:t xml:space="preserve"> </w:t>
      </w:r>
      <w:r w:rsidR="00EF789E" w:rsidRPr="008B5975">
        <w:rPr>
          <w:rFonts w:ascii="Helvetica" w:hAnsi="Helvetica" w:cs="Arial"/>
          <w:sz w:val="22"/>
        </w:rPr>
        <w:t xml:space="preserve">RNA </w:t>
      </w:r>
      <w:r w:rsidR="00696ADA" w:rsidRPr="008B5975">
        <w:rPr>
          <w:rFonts w:ascii="Helvetica" w:hAnsi="Helvetica" w:cs="Arial"/>
          <w:sz w:val="22"/>
        </w:rPr>
        <w:t xml:space="preserve">secondary structure </w:t>
      </w:r>
      <w:r w:rsidR="00EF789E" w:rsidRPr="008B5975">
        <w:rPr>
          <w:rFonts w:ascii="Helvetica" w:hAnsi="Helvetica" w:cs="Arial"/>
          <w:sz w:val="22"/>
        </w:rPr>
        <w:t>that governs splicing decisions</w:t>
      </w:r>
      <w:r w:rsidR="00EC52B8">
        <w:rPr>
          <w:rFonts w:ascii="Helvetica" w:hAnsi="Helvetica" w:cs="Arial"/>
          <w:sz w:val="22"/>
        </w:rPr>
        <w:t xml:space="preserve"> </w:t>
      </w:r>
      <w:r w:rsidR="00F23608" w:rsidRPr="008B5975">
        <w:rPr>
          <w:rFonts w:ascii="Helvetica" w:hAnsi="Helvetica" w:cs="Arial"/>
          <w:sz w:val="22"/>
        </w:rPr>
        <w:fldChar w:fldCharType="begin"/>
      </w:r>
      <w:r w:rsidR="000E303D">
        <w:rPr>
          <w:rFonts w:ascii="Helvetica" w:hAnsi="Helvetica" w:cs="Arial"/>
          <w:sz w:val="22"/>
        </w:rPr>
        <w:instrText xml:space="preserve"> ADDIN ZOTERO_ITEM CSL_CITATION {"citationID":"Gm0W8m5k","properties":{"formattedCitation":"(Dvinge, 2018; Hiller et al., 2007; Kastner et al., 2019; Lee and Rio, 2015; McManus and Graveley, 2011)","plainCitation":"(Dvinge, 2018; Hiller et al., 2007; Kastner et al., 2019; Lee and Rio, 2015; McManus and Graveley, 2011)","noteIndex":0},"citationItems":[{"id":5367,"uris":["http://zotero.org/users/4940095/items/TQNXD7KR"],"uri":["http://zotero.org/users/4940095/items/TQNXD7KR"],"itemData":{"id":5367,"type":"article-journal","abstract":"Nearly all human multiexon genes are subject to alternative splicing in one or more cell types. The splicing machinery therefore has to select between multiple splice sites in a context-dependent manner, relying on sequence features in cis- and trans-acting splicing regulators that either promote or repress splice site recognition and spliceosome assembly. However, the functional coupling between multiple gene regulatory layers signifies that splicing can also be modulated by transcriptional or epigenetic characteristics. Other, less obvious, aspects of alternative splicing have come to light in recent years, often involving core components of the spliceosome previously thought to perform a basal rather than a regulatory role in splicing. Together this paints a highly dynamic picture of splicing regulation, where the final splice site choice is governed by the entire transcriptional environment of a gene and its cellular context.","container-title":"FEBS letters","DOI":"10.1002/1873-3468.13119","ISSN":"1873-3468","issue":"17","journalAbbreviation":"FEBS Lett.","language":"eng","note":"PMID: 29856907","page":"2987-3006","source":"PubMed","title":"Regulation of alternative mRNA splicing: old players and new perspectives","title-short":"Regulation of alternative mRNA splicing","volume":"592","author":[{"family":"Dvinge","given":"Heidi"}],"issued":{"date-parts":[["2018",9]]}},"label":"page"},{"id":5388,"uris":["http://zotero.org/users/4940095/items/GRSJ8JDI"],"uri":["http://zotero.org/users/4940095/items/GRSJ8JDI"],"itemData":{"id":5388,"type":"article-journal","abstract":"The secondary structure of a pre-mRNA influences a number of processing steps including alternative splicing. Since most splicing regulatory proteins bind to single-stranded RNA, the sequestration of RNA into double strands could prevent their binding. Here, we analyzed the secondary structure context of experimentally determined splicing enhancer and silencer motifs in their natural pre-mRNA context. We found that these splicing motifs are significantly more single-stranded than controls. These findings were validated by transfection experiments, where the effect of enhancer or silencer motifs on exon skipping was much more pronounced in single-stranded conformation. We also found that the structural context of predicted splicing motifs is under selection, suggesting a general importance of secondary structures on splicing and adding another level of evolutionary constraints on pre-mRNAs. Our results explain the action of mutations that affect splicing and indicate that the structural context of splicing motifs is part of the mRNA splicing code.","container-title":"PLoS genetics","DOI":"10.1371/journal.pgen.0030204","ISSN":"1553-7404","issue":"11","journalAbbreviation":"PLoS Genet.","language":"eng","note":"PMID: 18020710\nPMCID: PMC2077896","page":"e204","source":"PubMed","title":"Pre-mRNA secondary structures influence exon recognition","volume":"3","author":[{"family":"Hiller","given":"Michael"},{"family":"Zhang","given":"Zhaiyi"},{"family":"Backofen","given":"Rolf"},{"family":"Stamm","given":"Stefan"}],"issued":{"date-parts":[["2007",11]]}},"label":"page"},{"id":5608,"uris":["http://zotero.org/users/4940095/items/98QQQSBF"],"uri":["http://zotero.org/users/4940095/items/98QQQSBF"],"itemData":{"id":5608,"type":"article-journal","abstract":"The spliceosome is a highly complex, dynamic ribonucleoprotein molecular machine that undergoes numerous structural and compositional rearrangements that lead to the formation of its active site. Recent advances in cyroelectron microscopy (cryo-EM) have provided a plethora of near-atomic structural information about the inner workings of the spliceosome. Aided by previous biochemical, structural, and functional studies, cryo-EM has confirmed or provided a structural basis for most of the prevailing models of spliceosome function, but at the same time allowed novel insights into splicing catalysis and the intriguing dynamics of the spliceosome. The mechanism of pre-mRNA splicing is highly conserved between humans and yeast, but the compositional dynamics and ribonucleoprotein (RNP) remodeling of the human spliceosome are more complex. Here, we summarize recent advances in our understanding of the molecular architecture of the human spliceosome, highlighting differences between the human and yeast splicing machineries.","container-title":"Cold Spring Harbor Perspectives in Biology","DOI":"10.1101/cshperspect.a032417","ISSN":", 1943-0264","journalAbbreviation":"Cold Spring Harb Perspect Biol","language":"en","note":"PMID: 30765414","page":"a032417","source":"cshperspectives.cshlp.org","title":"Structural Insights into Nuclear pre-mRNA Splicing in Higher Eukaryotes","author":[{"family":"Kastner","given":"Berthold"},{"family":"Will","given":"Cindy L."},{"family":"Stark","given":"Holger"},{"family":"Lührmann","given":"Reinhard"}],"issued":{"date-parts":[["2019",2,14]]}},"label":"page"},{"id":5381,"uris":["http://zotero.org/users/4940095/items/NTERQX6L"],"uri":["http://zotero.org/users/4940095/items/NTERQX6L"],"itemData":{"id":5381,"type":"article-journal","abstract":"Precursor messenger RNA (pre-mRNA) splicing is a critical step in the posttranscriptional regulation of gene expression, providing significant expansion of the functional proteome of eukaryotic organisms with limited gene numbers. Split eukaryotic genes contain intervening sequences or introns disrupting protein-coding exons, and intron removal occurs by repeated assembly of a large and highly dynamic ribonucleoprotein complex termed the spliceosome, which is composed of five small nuclear ribonucleoprotein particles, U1, U2, U4/U6, and U5. Biochemical studies over the past 10 years have allowed the isolation as well as compositional, functional, and structural analysis of splicing complexes at distinct stages along the spliceosome cycle. The average human gene contains eight exons and seven introns, producing an average of three or more alternatively spliced mRNA isoforms. Recent high-throughput sequencing studies indicate that 100% of human genes produce at least two alternative mRNA isoforms. Mechanisms of alternative splicing include RNA-protein interactions of splicing factors with regulatory sites termed silencers or enhancers, RNA-RNA base-pairing interactions, or chromatin-based effects that can change or determine splicing patterns. Disease-causing mutations can often occur in splice sites near intron borders or in exonic or intronic RNA regulatory silencer or enhancer elements, as well as in genes that encode splicing factors. Together, these studies provide mechanistic insights into how spliceosome assembly, dynamics, and catalysis occur; how alternative splicing is regulated and evolves; and how splicing can be disrupted by cis- and trans-acting mutations leading to disease states. These findings make the spliceosome an attractive new target for small-molecule, antisense, and genome-editing therapeutic interventions.","container-title":"Annual Review of Biochemistry","DOI":"10.1146/annurev-biochem-060614-034316","ISSN":"1545-4509","journalAbbreviation":"Annu. Rev. Biochem.","language":"eng","note":"PMID: 25784052\nPMCID: PMC4526142","page":"291-323","source":"PubMed","title":"Mechanisms and Regulation of Alternative Pre-mRNA Splicing","volume":"84","author":[{"family":"Lee","given":"Yeon"},{"family":"Rio","given":"Donald C."}],"issued":{"date-parts":[["2015"]]}},"label":"page"},{"id":5394,"uris":["http://zotero.org/users/4940095/items/FV5J94EP"],"uri":["http://zotero.org/users/4940095/items/FV5J94EP"],"itemData":{"id":5394,"type":"article-journal","abstract":"Alternative splicing is a widespread means of increasing protein diversity and regulating gene expression in eukaryotes. Much progress has been made in understanding the proteins involved in regulating alternative splicing, the sequences they bind to, and how these interactions lead to changes in splicing patterns. However, several recent studies have identified other players involved in regulating alternative splicing. A major theme emerging from these studies is that RNA secondary structures play an under appreciated role in the regulation of alternative splicing. This review provides an overview of the basic aspects of splicing regulation and highlights recent progress in understanding the role of RNA secondary structure in this process.","container-title":"Current Opinion in Genetics &amp; Development","DOI":"10.1016/j.gde.2011.04.001","ISSN":"1879-0380","issue":"4","journalAbbreviation":"Curr. Opin. Genet. Dev.","language":"eng","note":"PMID: 21530232\nPMCID: PMC3149766","page":"373-379","source":"PubMed","title":"RNA structure and the mechanisms of alternative splicing","volume":"21","author":[{"family":"McManus","given":"C. Joel"},{"family":"Graveley","given":"Brenton R."}],"issued":{"date-parts":[["2011",8]]}},"label":"page"}],"schema":"https://github.com/citation-style-language/schema/raw/master/csl-citation.json"} </w:instrText>
      </w:r>
      <w:r w:rsidR="00F23608" w:rsidRPr="008B5975">
        <w:rPr>
          <w:rFonts w:ascii="Helvetica" w:hAnsi="Helvetica" w:cs="Arial"/>
          <w:sz w:val="22"/>
        </w:rPr>
        <w:fldChar w:fldCharType="separate"/>
      </w:r>
      <w:r w:rsidR="000E303D">
        <w:rPr>
          <w:rFonts w:ascii="Helvetica" w:hAnsi="Helvetica"/>
          <w:sz w:val="22"/>
        </w:rPr>
        <w:t>(Dvinge, 2018; Hiller et al., 2007; Kastner et al., 2019; Lee and Rio, 2015; McManus and Graveley, 2011)</w:t>
      </w:r>
      <w:r w:rsidR="00F23608" w:rsidRPr="008B5975">
        <w:rPr>
          <w:rFonts w:ascii="Helvetica" w:hAnsi="Helvetica" w:cs="Arial"/>
          <w:sz w:val="22"/>
        </w:rPr>
        <w:fldChar w:fldCharType="end"/>
      </w:r>
      <w:r w:rsidR="008F5C35" w:rsidRPr="008B5975">
        <w:rPr>
          <w:rFonts w:ascii="Helvetica" w:hAnsi="Helvetica" w:cs="Arial"/>
          <w:sz w:val="22"/>
        </w:rPr>
        <w:t xml:space="preserve">. </w:t>
      </w:r>
      <w:r w:rsidR="00F10818">
        <w:rPr>
          <w:rFonts w:ascii="Helvetica" w:hAnsi="Helvetica" w:cs="Arial"/>
          <w:sz w:val="22"/>
        </w:rPr>
        <w:t>It is well-established that RNA structural elements play a critical role in post-transcriptional regulatory processes</w:t>
      </w:r>
      <w:r w:rsidR="00246F83">
        <w:rPr>
          <w:rFonts w:ascii="Helvetica" w:hAnsi="Helvetica" w:cs="Arial"/>
          <w:sz w:val="22"/>
        </w:rPr>
        <w:t xml:space="preserve"> [REFs]</w:t>
      </w:r>
      <w:r w:rsidR="00F10818">
        <w:rPr>
          <w:rFonts w:ascii="Helvetica" w:hAnsi="Helvetica" w:cs="Arial"/>
          <w:sz w:val="22"/>
        </w:rPr>
        <w:t xml:space="preserve">, however, </w:t>
      </w:r>
      <w:r w:rsidR="00F10818" w:rsidRPr="00F10818">
        <w:rPr>
          <w:rFonts w:ascii="Helvetica" w:hAnsi="Helvetica" w:cs="Arial"/>
          <w:sz w:val="22"/>
        </w:rPr>
        <w:t xml:space="preserve">bioinformatic strategies </w:t>
      </w:r>
      <w:r w:rsidR="00F10818">
        <w:rPr>
          <w:rFonts w:ascii="Helvetica" w:hAnsi="Helvetica" w:cs="Arial"/>
          <w:sz w:val="22"/>
        </w:rPr>
        <w:t>commonly</w:t>
      </w:r>
      <w:r w:rsidR="00F10818" w:rsidRPr="00F10818">
        <w:rPr>
          <w:rFonts w:ascii="Helvetica" w:hAnsi="Helvetica" w:cs="Arial"/>
          <w:sz w:val="22"/>
        </w:rPr>
        <w:t xml:space="preserve"> used </w:t>
      </w:r>
      <w:r w:rsidR="00F10818">
        <w:rPr>
          <w:rFonts w:ascii="Helvetica" w:hAnsi="Helvetica" w:cs="Arial"/>
          <w:sz w:val="22"/>
        </w:rPr>
        <w:t xml:space="preserve">for </w:t>
      </w:r>
      <w:r w:rsidR="001F4C2D">
        <w:rPr>
          <w:rFonts w:ascii="Helvetica" w:hAnsi="Helvetica" w:cs="Arial"/>
          <w:sz w:val="22"/>
        </w:rPr>
        <w:t xml:space="preserve">the </w:t>
      </w:r>
      <w:r w:rsidR="00F10818">
        <w:rPr>
          <w:rFonts w:ascii="Helvetica" w:hAnsi="Helvetica" w:cs="Arial"/>
          <w:sz w:val="22"/>
        </w:rPr>
        <w:t>discovery of</w:t>
      </w:r>
      <w:r w:rsidR="00F10818" w:rsidRPr="00F10818">
        <w:rPr>
          <w:rFonts w:ascii="Helvetica" w:hAnsi="Helvetica" w:cs="Arial"/>
          <w:sz w:val="22"/>
        </w:rPr>
        <w:t xml:space="preserve"> </w:t>
      </w:r>
      <w:r w:rsidR="00F10818">
        <w:rPr>
          <w:rFonts w:ascii="Helvetica" w:hAnsi="Helvetica" w:cs="Arial"/>
          <w:i/>
          <w:iCs/>
          <w:sz w:val="22"/>
        </w:rPr>
        <w:t>cis</w:t>
      </w:r>
      <w:r w:rsidR="00F10818">
        <w:rPr>
          <w:rFonts w:ascii="Helvetica" w:hAnsi="Helvetica" w:cs="Arial"/>
          <w:sz w:val="22"/>
        </w:rPr>
        <w:t>-regulatory elements</w:t>
      </w:r>
      <w:r w:rsidR="00F10818">
        <w:rPr>
          <w:rFonts w:ascii="Helvetica" w:hAnsi="Helvetica" w:cs="Arial"/>
          <w:i/>
          <w:iCs/>
          <w:sz w:val="22"/>
        </w:rPr>
        <w:t xml:space="preserve"> </w:t>
      </w:r>
      <w:r w:rsidR="00F10818" w:rsidRPr="00F10818">
        <w:rPr>
          <w:rFonts w:ascii="Helvetica" w:hAnsi="Helvetica" w:cs="Arial"/>
          <w:sz w:val="22"/>
        </w:rPr>
        <w:t xml:space="preserve">fail to capture </w:t>
      </w:r>
      <w:r w:rsidR="00F10818">
        <w:rPr>
          <w:rFonts w:ascii="Helvetica" w:hAnsi="Helvetica" w:cs="Arial"/>
          <w:sz w:val="22"/>
        </w:rPr>
        <w:t xml:space="preserve">the contribution of RNA secondary </w:t>
      </w:r>
      <w:r w:rsidR="00A7239C">
        <w:rPr>
          <w:rFonts w:ascii="Helvetica" w:hAnsi="Helvetica" w:cs="Arial"/>
          <w:sz w:val="22"/>
        </w:rPr>
        <w:t>structure to regulatory information</w:t>
      </w:r>
      <w:r w:rsidR="00F10818" w:rsidRPr="00F10818">
        <w:rPr>
          <w:rFonts w:ascii="Helvetica" w:hAnsi="Helvetica" w:cs="Arial"/>
          <w:sz w:val="22"/>
        </w:rPr>
        <w:t>.</w:t>
      </w:r>
      <w:r w:rsidR="00F10818">
        <w:rPr>
          <w:rFonts w:ascii="Helvetica" w:hAnsi="Helvetica" w:cs="Arial"/>
          <w:sz w:val="22"/>
        </w:rPr>
        <w:t xml:space="preserve"> </w:t>
      </w:r>
      <w:r w:rsidR="00A9471A" w:rsidRPr="00A9471A">
        <w:rPr>
          <w:rFonts w:ascii="Helvetica" w:hAnsi="Helvetica" w:cs="Arial"/>
          <w:sz w:val="22"/>
        </w:rPr>
        <w:t xml:space="preserve">To address this </w:t>
      </w:r>
      <w:r w:rsidR="008739CB">
        <w:rPr>
          <w:rFonts w:ascii="Helvetica" w:hAnsi="Helvetica" w:cs="Arial"/>
          <w:sz w:val="22"/>
        </w:rPr>
        <w:t>deficiency</w:t>
      </w:r>
      <w:r w:rsidR="00A9471A">
        <w:rPr>
          <w:rFonts w:ascii="Helvetica" w:hAnsi="Helvetica" w:cs="Arial"/>
          <w:sz w:val="22"/>
        </w:rPr>
        <w:t>,</w:t>
      </w:r>
      <w:r w:rsidR="00A9471A" w:rsidRPr="00A9471A">
        <w:rPr>
          <w:rFonts w:ascii="Helvetica" w:hAnsi="Helvetica" w:cs="Arial"/>
          <w:sz w:val="22"/>
        </w:rPr>
        <w:t xml:space="preserve"> </w:t>
      </w:r>
      <w:r w:rsidR="008F5C35" w:rsidRPr="008B5975">
        <w:rPr>
          <w:rFonts w:ascii="Helvetica" w:hAnsi="Helvetica" w:cs="Arial"/>
          <w:sz w:val="22"/>
        </w:rPr>
        <w:t xml:space="preserve">we </w:t>
      </w:r>
      <w:r w:rsidR="00A9471A">
        <w:rPr>
          <w:rFonts w:ascii="Helvetica" w:hAnsi="Helvetica" w:cs="Arial"/>
          <w:sz w:val="22"/>
        </w:rPr>
        <w:t xml:space="preserve">previously </w:t>
      </w:r>
      <w:r w:rsidR="008739CB">
        <w:rPr>
          <w:rFonts w:ascii="Helvetica" w:hAnsi="Helvetica" w:cs="Arial"/>
          <w:sz w:val="22"/>
        </w:rPr>
        <w:t>developed</w:t>
      </w:r>
      <w:r w:rsidR="006402A5" w:rsidRPr="008B5975">
        <w:rPr>
          <w:rFonts w:ascii="Helvetica" w:hAnsi="Helvetica" w:cs="Arial"/>
          <w:sz w:val="22"/>
        </w:rPr>
        <w:t xml:space="preserve"> </w:t>
      </w:r>
      <w:r w:rsidR="008F5C35" w:rsidRPr="008B5975">
        <w:rPr>
          <w:rFonts w:ascii="Helvetica" w:hAnsi="Helvetica" w:cs="Arial"/>
          <w:sz w:val="22"/>
        </w:rPr>
        <w:t>the computational framework TEISER</w:t>
      </w:r>
      <w:r w:rsidR="004B0E2F" w:rsidRPr="008B5975">
        <w:rPr>
          <w:rFonts w:ascii="Helvetica" w:hAnsi="Helvetica" w:cs="Arial"/>
          <w:sz w:val="22"/>
        </w:rPr>
        <w:t xml:space="preserve">, which </w:t>
      </w:r>
      <w:r w:rsidR="00647B1C">
        <w:rPr>
          <w:rFonts w:ascii="Helvetica" w:hAnsi="Helvetica" w:cs="Arial"/>
          <w:sz w:val="22"/>
        </w:rPr>
        <w:t>uses</w:t>
      </w:r>
      <w:r w:rsidR="004B0E2F" w:rsidRPr="008B5975">
        <w:rPr>
          <w:rFonts w:ascii="Helvetica" w:hAnsi="Helvetica" w:cs="Arial"/>
          <w:sz w:val="22"/>
        </w:rPr>
        <w:t xml:space="preserve"> both </w:t>
      </w:r>
      <w:r w:rsidR="00F16E79" w:rsidRPr="008B5975">
        <w:rPr>
          <w:rFonts w:ascii="Helvetica" w:hAnsi="Helvetica" w:cs="Arial"/>
          <w:sz w:val="22"/>
        </w:rPr>
        <w:t xml:space="preserve">RNA </w:t>
      </w:r>
      <w:r w:rsidR="004B0E2F" w:rsidRPr="008B5975">
        <w:rPr>
          <w:rFonts w:ascii="Helvetica" w:hAnsi="Helvetica" w:cs="Arial"/>
          <w:sz w:val="22"/>
        </w:rPr>
        <w:t xml:space="preserve">structural and sequence information to identify </w:t>
      </w:r>
      <w:r w:rsidR="004B0E2F" w:rsidRPr="008B5975">
        <w:rPr>
          <w:rFonts w:ascii="Helvetica" w:hAnsi="Helvetica" w:cs="Arial"/>
          <w:i/>
          <w:sz w:val="22"/>
        </w:rPr>
        <w:t>cis</w:t>
      </w:r>
      <w:r w:rsidR="004B0E2F" w:rsidRPr="008B5975">
        <w:rPr>
          <w:rFonts w:ascii="Helvetica" w:hAnsi="Helvetica" w:cs="Arial"/>
          <w:sz w:val="22"/>
        </w:rPr>
        <w:t xml:space="preserve">-regulatory elements </w:t>
      </w:r>
      <w:r w:rsidR="008F5C35" w:rsidRPr="008B5975">
        <w:rPr>
          <w:rFonts w:ascii="Helvetica" w:hAnsi="Helvetica" w:cs="Arial"/>
          <w:sz w:val="22"/>
        </w:rPr>
        <w:t>that are informative of transcriptomic changes</w:t>
      </w:r>
      <w:r w:rsidR="00EC52B8">
        <w:rPr>
          <w:rFonts w:ascii="Helvetica" w:hAnsi="Helvetica" w:cs="Arial"/>
          <w:sz w:val="22"/>
        </w:rPr>
        <w:t xml:space="preserve"> </w:t>
      </w:r>
      <w:r w:rsidR="005643FA" w:rsidRPr="008B5975">
        <w:rPr>
          <w:rFonts w:ascii="Helvetica" w:hAnsi="Helvetica" w:cs="Arial"/>
          <w:sz w:val="22"/>
        </w:rPr>
        <w:fldChar w:fldCharType="begin"/>
      </w:r>
      <w:r w:rsidR="00327CF6">
        <w:rPr>
          <w:rFonts w:ascii="Helvetica" w:hAnsi="Helvetica" w:cs="Arial"/>
          <w:sz w:val="22"/>
        </w:rPr>
        <w:instrText xml:space="preserve"> ADDIN ZOTERO_ITEM CSL_CITATION {"citationID":"uiOpHpD0","properties":{"formattedCitation":"(Goodarzi et al., 2012a)","plainCitation":"(Goodarzi et al., 2012a)","noteIndex":0},"citationItems":[{"id":1879,"uris":["http://zotero.org/users/4940095/items/QCS75CTF"],"uri":["http://zotero.org/users/4940095/items/QCS75CTF"],"itemData":{"id":1879,"type":"article-journal","abstract":"Decoding post-transcriptional regulatory programs in RNA is a critical step towards the larger goal of developing predictive dynamical models of cellular behaviour. Despite recent efforts, the vast landscape of RNA regulatory elements remains largely uncharacterized. A long-standing obstacle is the contribution of local RNA secondary structure to the definition of interaction partners in a variety of regulatory contexts, including--but not limited to--transcript stability, alternative splicing and localization. There are many documented instances where the presence of a structural regulatory element dictates alternative splicing patterns (for example, human cardiac troponin T) or affects other aspects of RNA biology. Thus, a full characterization of post-transcriptional regulatory programs requires capturing information provided by both local secondary structures and the underlying sequence. Here we present a computational framework based on context-free grammars and mutual information that systematically explores the immense space of small structural elements and reveals motifs that are significantly informative of genome-wide measurements of RNA behaviour. By applying this framework to genome-wide human mRNA stability data, we reveal eight highly significant elements with substantial structural information, for the strongest of which we show a major role in global mRNA regulation. Through biochemistry, mass spectrometry and in vivo binding studies, we identified human HNRPA2B1 (heterogeneous nuclear ribonucleoprotein A2/B1, also known as HNRNPA2B1) as the key regulator that binds this element and stabilizes a large number of its target genes. We created a global post-transcriptional regulatory map based on the identity of the discovered linear and structural cis-regulatory elements, their regulatory interactions and their target pathways. This approach could also be used to reveal the structural elements that modulate other aspects of RNA behaviour.","container-title":"Nature","DOI":"10.1038/nature11013","ISSN":"1476-4687","issue":"7397","journalAbbreviation":"Nature","language":"eng","note":"PMID: 22495308\nPMCID: PMC3350620","page":"264-268","source":"PubMed","title":"Systematic discovery of structural elements governing stability of mammalian messenger RNAs","volume":"485","author":[{"family":"Goodarzi","given":"Hani"},{"family":"Najafabadi","given":"Hamed S."},{"family":"Oikonomou","given":"Panos"},{"family":"Greco","given":"Todd M."},{"family":"Fish","given":"Lisa"},{"family":"Salavati","given":"Reza"},{"family":"Cristea","given":"Ileana M."},{"family":"Tavazoie","given":"Saeed"}],"issued":{"date-parts":[["2012",4,8]]}}}],"schema":"https://github.com/citation-style-language/schema/raw/master/csl-citation.json"} </w:instrText>
      </w:r>
      <w:r w:rsidR="005643FA" w:rsidRPr="008B5975">
        <w:rPr>
          <w:rFonts w:ascii="Helvetica" w:hAnsi="Helvetica" w:cs="Arial"/>
          <w:sz w:val="22"/>
        </w:rPr>
        <w:fldChar w:fldCharType="separate"/>
      </w:r>
      <w:r w:rsidR="00327CF6">
        <w:rPr>
          <w:rFonts w:ascii="Helvetica" w:hAnsi="Helvetica"/>
          <w:sz w:val="22"/>
        </w:rPr>
        <w:t>(Goodarzi et al., 2012a)</w:t>
      </w:r>
      <w:r w:rsidR="005643FA" w:rsidRPr="008B5975">
        <w:rPr>
          <w:rFonts w:ascii="Helvetica" w:hAnsi="Helvetica" w:cs="Arial"/>
          <w:sz w:val="22"/>
        </w:rPr>
        <w:fldChar w:fldCharType="end"/>
      </w:r>
      <w:r w:rsidR="008F5C35" w:rsidRPr="008B5975">
        <w:rPr>
          <w:rFonts w:ascii="Helvetica" w:hAnsi="Helvetica" w:cs="Arial"/>
          <w:sz w:val="22"/>
        </w:rPr>
        <w:t xml:space="preserve">. </w:t>
      </w:r>
      <w:ins w:id="1" w:author="Goodarzi, Hani" w:date="2020-01-06T10:47:00Z">
        <w:r w:rsidR="00306358" w:rsidRPr="00306358">
          <w:rPr>
            <w:rFonts w:ascii="Helvetica" w:hAnsi="Helvetica" w:cs="Arial"/>
            <w:sz w:val="22"/>
          </w:rPr>
          <w:t xml:space="preserve">TEISER enabled us to discover and characterize some of the first functional structural elements and their associated regulatory pathways with key roles in gene expression and cancer progression </w:t>
        </w:r>
      </w:ins>
      <w:r w:rsidR="00306358" w:rsidRPr="00306358">
        <w:rPr>
          <w:rFonts w:ascii="Helvetica" w:hAnsi="Helvetica" w:cs="Arial"/>
          <w:sz w:val="22"/>
        </w:rPr>
        <w:fldChar w:fldCharType="begin"/>
      </w:r>
      <w:r w:rsidR="00327CF6">
        <w:rPr>
          <w:rFonts w:ascii="Helvetica" w:hAnsi="Helvetica" w:cs="Arial"/>
          <w:sz w:val="22"/>
        </w:rPr>
        <w:instrText xml:space="preserve"> ADDIN ZOTERO_ITEM CSL_CITATION {"citationID":"unErsXgZ","properties":{"formattedCitation":"(Goodarzi et al., 2012b, 2014)","plainCitation":"(Goodarzi et al., 2012b, 2014)","noteIndex":0},"citationItems":[{"id":4391,"uris":["http://zotero.org/groups/460342/items/D6Z8LBZN"],"uri":["http://zotero.org/groups/460342/items/D6Z8LBZN"],"itemData":{"id":4391,"type":"article-journal","abstract":"Aberrant regulation of RNA stability has an important role in many disease states. Deregulated post-transcriptional modulation, such as that governed by microRNAs targeting linear sequence elements in messenger RNAs, has been implicated in the progression of many cancer types. A defining feature of RNA is its ability to fold into structures. However, the roles of structural mRNA elements in cancer progression remain unexplored. Here we performed an unbiased search for post-transcriptional modulators of mRNA stability in breast cancer by conducting whole-genome transcript stability measurements in poorly and highly metastatic isogenic human breast cancer lines. Using a computational framework that searches RNA sequence and structure space, we discovered a family of GC-rich structural cis-regulatory RNA elements, termed sRSEs for structural RNA stability elements, which are significantly overrepresented in transcripts displaying reduced stability in highly metastatic cells. By integrating computational and biochemical approaches, we identified TARBP2, a double-stranded RNA-binding protein implicated in microRNA processing, as the trans factor that binds the sRSE family and similar structural elements--collectively termed TARBP2-binding structural elements (TBSEs)--in transcripts. TARBP2 is overexpressed in metastatic cells and metastatic human breast tumours and destabilizes transcripts containing TBSEs. Endogenous TARBP2 promotes metastatic cell invasion and colonization by destabilizing amyloid precursor protein (APP) and ZNF395 transcripts, two genes previously associated with Alzheimer's and Huntington's disease, respectively. We reveal these genes to be novel metastasis suppressor genes in breast cancer. The cleavage product of APP, extracellular amyloid-α peptide, directly suppresses invasion while ZNF395 transcriptionally represses a pro-metastatic gene expression program. The expression levels of TARBP2, APP and ZNF395 in human breast carcinomas support their experimentally uncovered roles in metastasis. Our findings establish a non-canonical and direct role for TARBP2 in mammalian gene expression regulation and reveal that regulated RNA destabilization through protein-mediated binding of mRNA structural elements can govern cancer progression.","container-title":"Nature","DOI":"10.1038/nature13466","ISSN":"1476-4687","issue":"7517","journalAbbreviation":"Nature","language":"eng","note":"PMID: 25043050\nPMCID: PMC4440807","page":"256-260","source":"PubMed","title":"Metastasis-suppressor transcript destabilization through TARBP2 binding of mRNA hairpins","volume":"513","author":[{"family":"Goodarzi","given":"Hani"},{"family":"Zhang","given":"Steven"},{"family":"Buss","given":"Colin G."},{"family":"Fish","given":"Lisa"},{"family":"Tavazoie","given":"Saeed"},{"family":"Tavazoie","given":"Sohail F."}],"issued":{"date-parts":[["2014",9,11]]}}},{"id":4389,"uris":["http://zotero.org/groups/460342/items/LVWUNL7V"],"uri":["http://zotero.org/groups/460342/items/LVWUNL7V"],"itemData":{"id":4389,"type":"article-journal","abstract":"Decoding post-transcriptional regulatory programs in RNA is a critical step towards the larger goal of developing predictive dynamical models of cellular behaviour. Despite recent efforts, the vast landscape of RNA regulatory elements remains largely uncharacterized. A long-standing obstacle is the contribution of local RNA secondary structure to the definition of interaction partners in a variety of regulatory contexts, including--but not limited to--transcript stability, alternative splicing and localization. There are many documented instances where the presence of a structural regulatory element dictates alternative splicing patterns (for example, human cardiac troponin T) or affects other aspects of RNA biology. Thus, a full characterization of post-transcriptional regulatory programs requires capturing information provided by both local secondary structures and the underlying sequence. Here we present a computational framework based on context-free grammars and mutual information that systematically explores the immense space of small structural elements and reveals motifs that are significantly informative of genome-wide measurements of RNA behaviour. By applying this framework to genome-wide human mRNA stability data, we reveal eight highly significant elements with substantial structural information, for the strongest of which we show a major role in global mRNA regulation. Through biochemistry, mass spectrometry and in vivo binding studies, we identified human HNRPA2B1 (heterogeneous nuclear ribonucleoprotein A2/B1, also known as HNRNPA2B1) as the key regulator that binds this element and stabilizes a large number of its target genes. We created a global post-transcriptional regulatory map based on the identity of the discovered linear and structural cis-regulatory elements, their regulatory interactions and their target pathways. This approach could also be used to reveal the structural elements that modulate other aspects of RNA behaviour.","container-title":"Nature","DOI":"10.1038/nature11013","ISSN":"1476-4687","issue":"7397","journalAbbreviation":"Nature","language":"eng","note":"PMID: 22495308\nPMCID: PMC3350620","page":"264-268","source":"PubMed","title":"Systematic discovery of structural elements governing stability of mammalian messenger RNAs","volume":"485","author":[{"family":"Goodarzi","given":"Hani"},{"family":"Najafabadi","given":"Hamed S."},{"family":"Oikonomou","given":"Panos"},{"family":"Greco","given":"Todd M."},{"family":"Fish","given":"Lisa"},{"family":"Salavati","given":"Reza"},{"family":"Cristea","given":"Ileana M."},{"family":"Tavazoie","given":"Saeed"}],"issued":{"date-parts":[["2012",4,8]]}}}],"schema":"https://github.com/citation-style-language/schema/raw/master/csl-citation.json"} </w:instrText>
      </w:r>
      <w:r w:rsidR="00306358" w:rsidRPr="00306358">
        <w:rPr>
          <w:rFonts w:ascii="Helvetica" w:hAnsi="Helvetica" w:cs="Arial"/>
          <w:sz w:val="22"/>
        </w:rPr>
        <w:fldChar w:fldCharType="separate"/>
      </w:r>
      <w:ins w:id="2" w:author="Lisa Fish" w:date="2020-01-06T16:31:00Z">
        <w:r w:rsidR="00327CF6">
          <w:rPr>
            <w:rFonts w:ascii="Helvetica" w:hAnsi="Helvetica" w:cs="Arial"/>
            <w:sz w:val="22"/>
          </w:rPr>
          <w:t>(Goodarzi et al., 2012b, 2014)</w:t>
        </w:r>
      </w:ins>
      <w:ins w:id="3" w:author="Goodarzi, Hani" w:date="2020-01-06T10:47:00Z">
        <w:r w:rsidR="00306358" w:rsidRPr="00306358">
          <w:rPr>
            <w:rFonts w:ascii="Helvetica" w:hAnsi="Helvetica" w:cs="Arial"/>
            <w:sz w:val="22"/>
          </w:rPr>
          <w:fldChar w:fldCharType="end"/>
        </w:r>
        <w:r w:rsidR="00306358" w:rsidRPr="00306358">
          <w:rPr>
            <w:rFonts w:ascii="Helvetica" w:hAnsi="Helvetica" w:cs="Arial"/>
            <w:sz w:val="22"/>
          </w:rPr>
          <w:t xml:space="preserve">. </w:t>
        </w:r>
        <w:del w:id="4" w:author="Lisa Fish" w:date="2020-01-12T17:32:00Z">
          <w:r w:rsidR="00306358" w:rsidRPr="00306358" w:rsidDel="007F6B5D">
            <w:rPr>
              <w:rFonts w:ascii="Helvetica" w:hAnsi="Helvetica" w:cs="Arial"/>
              <w:sz w:val="22"/>
            </w:rPr>
            <w:delText xml:space="preserve">However, these findings only scratch the surface of the identification of RNA structural elements and their roles in post-transcriptional regulation. </w:delText>
          </w:r>
        </w:del>
      </w:ins>
      <w:r w:rsidR="00AD2EB2" w:rsidRPr="008B5975">
        <w:rPr>
          <w:rFonts w:ascii="Helvetica" w:hAnsi="Helvetica" w:cs="Arial"/>
          <w:sz w:val="22"/>
        </w:rPr>
        <w:t>In this study</w:t>
      </w:r>
      <w:r w:rsidR="008F5C35" w:rsidRPr="008B5975">
        <w:rPr>
          <w:rFonts w:ascii="Helvetica" w:hAnsi="Helvetica" w:cs="Arial"/>
          <w:sz w:val="22"/>
        </w:rPr>
        <w:t xml:space="preserve"> we </w:t>
      </w:r>
      <w:r w:rsidR="00AB0482" w:rsidRPr="008B5975">
        <w:rPr>
          <w:rFonts w:ascii="Helvetica" w:hAnsi="Helvetica" w:cs="Arial"/>
          <w:sz w:val="22"/>
        </w:rPr>
        <w:t xml:space="preserve">introduce </w:t>
      </w:r>
      <w:r w:rsidR="008453E9">
        <w:rPr>
          <w:rFonts w:ascii="Helvetica" w:hAnsi="Helvetica" w:cs="Arial"/>
          <w:sz w:val="22"/>
        </w:rPr>
        <w:t xml:space="preserve">pyTEISER, </w:t>
      </w:r>
      <w:r w:rsidR="00BD32CC" w:rsidRPr="008B5975">
        <w:rPr>
          <w:rFonts w:ascii="Helvetica" w:hAnsi="Helvetica" w:cs="Arial"/>
          <w:sz w:val="22"/>
        </w:rPr>
        <w:t xml:space="preserve">an expanded </w:t>
      </w:r>
      <w:r w:rsidR="007F6B5D">
        <w:rPr>
          <w:rFonts w:ascii="Helvetica" w:hAnsi="Helvetica" w:cs="Arial"/>
          <w:sz w:val="22"/>
        </w:rPr>
        <w:t>version</w:t>
      </w:r>
      <w:r w:rsidR="007F6B5D" w:rsidRPr="008B5975">
        <w:rPr>
          <w:rFonts w:ascii="Helvetica" w:hAnsi="Helvetica" w:cs="Arial"/>
          <w:sz w:val="22"/>
        </w:rPr>
        <w:t xml:space="preserve"> </w:t>
      </w:r>
      <w:r w:rsidR="00BD32CC" w:rsidRPr="008B5975">
        <w:rPr>
          <w:rFonts w:ascii="Helvetica" w:hAnsi="Helvetica" w:cs="Arial"/>
          <w:sz w:val="22"/>
        </w:rPr>
        <w:t xml:space="preserve">of </w:t>
      </w:r>
      <w:r w:rsidR="006F34A8">
        <w:rPr>
          <w:rFonts w:ascii="Helvetica" w:hAnsi="Helvetica" w:cs="Arial"/>
          <w:sz w:val="22"/>
        </w:rPr>
        <w:t>the TEISER</w:t>
      </w:r>
      <w:r w:rsidR="00BD32CC" w:rsidRPr="008B5975">
        <w:rPr>
          <w:rFonts w:ascii="Helvetica" w:hAnsi="Helvetica" w:cs="Arial"/>
          <w:sz w:val="22"/>
        </w:rPr>
        <w:t xml:space="preserve"> framework</w:t>
      </w:r>
      <w:r w:rsidR="008042BD">
        <w:rPr>
          <w:rFonts w:ascii="Helvetica" w:hAnsi="Helvetica" w:cs="Arial"/>
          <w:sz w:val="22"/>
        </w:rPr>
        <w:t xml:space="preserve"> </w:t>
      </w:r>
      <w:r w:rsidR="006F34A8">
        <w:rPr>
          <w:rFonts w:ascii="Helvetica" w:hAnsi="Helvetica" w:cs="Arial"/>
          <w:sz w:val="22"/>
        </w:rPr>
        <w:t xml:space="preserve">that </w:t>
      </w:r>
      <w:r w:rsidR="001A690F">
        <w:rPr>
          <w:rFonts w:ascii="Helvetica" w:hAnsi="Helvetica" w:cs="Arial"/>
          <w:sz w:val="22"/>
        </w:rPr>
        <w:t>incorporates the</w:t>
      </w:r>
      <w:r w:rsidR="006F34A8">
        <w:rPr>
          <w:rFonts w:ascii="Helvetica" w:hAnsi="Helvetica" w:cs="Arial"/>
          <w:sz w:val="22"/>
        </w:rPr>
        <w:t xml:space="preserve"> capacity to</w:t>
      </w:r>
      <w:r w:rsidR="008042BD">
        <w:rPr>
          <w:rFonts w:ascii="Helvetica" w:hAnsi="Helvetica" w:cs="Arial"/>
          <w:sz w:val="22"/>
        </w:rPr>
        <w:t xml:space="preserve"> interrogate </w:t>
      </w:r>
      <w:r w:rsidR="00FC2AA9" w:rsidRPr="008B5975">
        <w:rPr>
          <w:rFonts w:ascii="Helvetica" w:hAnsi="Helvetica" w:cs="Arial"/>
          <w:sz w:val="22"/>
        </w:rPr>
        <w:t xml:space="preserve">the RNA sequence and </w:t>
      </w:r>
      <w:r w:rsidR="008F5C35" w:rsidRPr="008B5975">
        <w:rPr>
          <w:rFonts w:ascii="Helvetica" w:hAnsi="Helvetica" w:cs="Arial"/>
          <w:sz w:val="22"/>
        </w:rPr>
        <w:t xml:space="preserve">structural </w:t>
      </w:r>
      <w:r w:rsidR="00FC2AA9" w:rsidRPr="008B5975">
        <w:rPr>
          <w:rFonts w:ascii="Helvetica" w:hAnsi="Helvetica" w:cs="Arial"/>
          <w:sz w:val="22"/>
        </w:rPr>
        <w:t xml:space="preserve">code </w:t>
      </w:r>
      <w:r w:rsidR="008F5C35" w:rsidRPr="008B5975">
        <w:rPr>
          <w:rFonts w:ascii="Helvetica" w:hAnsi="Helvetica" w:cs="Arial"/>
          <w:sz w:val="22"/>
        </w:rPr>
        <w:t xml:space="preserve">that </w:t>
      </w:r>
      <w:r w:rsidR="00AB0482" w:rsidRPr="008B5975">
        <w:rPr>
          <w:rFonts w:ascii="Helvetica" w:hAnsi="Helvetica" w:cs="Arial"/>
          <w:sz w:val="22"/>
        </w:rPr>
        <w:t>governs RNA dynamics</w:t>
      </w:r>
      <w:r w:rsidR="005643FA" w:rsidRPr="008B5975">
        <w:rPr>
          <w:rFonts w:ascii="Helvetica" w:hAnsi="Helvetica" w:cs="Arial"/>
          <w:sz w:val="22"/>
        </w:rPr>
        <w:t xml:space="preserve">, </w:t>
      </w:r>
      <w:r w:rsidR="001A690F">
        <w:rPr>
          <w:rFonts w:ascii="Helvetica" w:hAnsi="Helvetica" w:cs="Arial"/>
          <w:sz w:val="22"/>
        </w:rPr>
        <w:t>such as</w:t>
      </w:r>
      <w:r w:rsidR="005643FA" w:rsidRPr="008B5975">
        <w:rPr>
          <w:rFonts w:ascii="Helvetica" w:hAnsi="Helvetica" w:cs="Arial"/>
          <w:sz w:val="22"/>
        </w:rPr>
        <w:t>splicing</w:t>
      </w:r>
      <w:r w:rsidR="00117CC5" w:rsidRPr="008B5975">
        <w:rPr>
          <w:rFonts w:ascii="Helvetica" w:hAnsi="Helvetica" w:cs="Arial"/>
          <w:sz w:val="22"/>
        </w:rPr>
        <w:t xml:space="preserve"> and RNA processing</w:t>
      </w:r>
      <w:r w:rsidR="001A690F">
        <w:rPr>
          <w:rFonts w:ascii="Helvetica" w:hAnsi="Helvetica" w:cs="Arial"/>
          <w:sz w:val="22"/>
        </w:rPr>
        <w:t>, in addition to steady-state gene expression</w:t>
      </w:r>
      <w:r w:rsidR="009057D9" w:rsidRPr="008B5975">
        <w:rPr>
          <w:rFonts w:ascii="Helvetica" w:hAnsi="Helvetica" w:cs="Arial"/>
          <w:sz w:val="22"/>
        </w:rPr>
        <w:t xml:space="preserve">. </w:t>
      </w:r>
      <w:r w:rsidR="00321312" w:rsidRPr="008B5975">
        <w:rPr>
          <w:rFonts w:ascii="Helvetica" w:hAnsi="Helvetica" w:cs="Arial"/>
          <w:sz w:val="22"/>
        </w:rPr>
        <w:t>Applying this tool</w:t>
      </w:r>
      <w:r w:rsidR="00321312" w:rsidRPr="00321312">
        <w:rPr>
          <w:rFonts w:ascii="Helvetica" w:hAnsi="Helvetica" w:cs="Arial"/>
          <w:sz w:val="22"/>
        </w:rPr>
        <w:t xml:space="preserve">, we have discovered and </w:t>
      </w:r>
      <w:r w:rsidR="00321312">
        <w:rPr>
          <w:rFonts w:ascii="Helvetica" w:hAnsi="Helvetica" w:cs="Arial"/>
          <w:sz w:val="22"/>
        </w:rPr>
        <w:t>functionally characterized</w:t>
      </w:r>
      <w:r w:rsidR="00321312" w:rsidRPr="00321312">
        <w:rPr>
          <w:rFonts w:ascii="Helvetica" w:hAnsi="Helvetica" w:cs="Arial"/>
          <w:sz w:val="22"/>
        </w:rPr>
        <w:t xml:space="preserve"> a </w:t>
      </w:r>
      <w:r w:rsidR="00AB131E">
        <w:rPr>
          <w:rFonts w:ascii="Helvetica" w:hAnsi="Helvetica" w:cs="Arial"/>
          <w:sz w:val="22"/>
        </w:rPr>
        <w:t>novel</w:t>
      </w:r>
      <w:r w:rsidR="00321312" w:rsidRPr="00321312">
        <w:rPr>
          <w:rFonts w:ascii="Helvetica" w:hAnsi="Helvetica" w:cs="Arial"/>
          <w:sz w:val="22"/>
        </w:rPr>
        <w:t xml:space="preserve"> RNA structur</w:t>
      </w:r>
      <w:r w:rsidR="001A690F">
        <w:rPr>
          <w:rFonts w:ascii="Helvetica" w:hAnsi="Helvetica" w:cs="Arial"/>
          <w:sz w:val="22"/>
        </w:rPr>
        <w:t xml:space="preserve">al element </w:t>
      </w:r>
      <w:r w:rsidR="00321312" w:rsidRPr="00321312">
        <w:rPr>
          <w:rFonts w:ascii="Helvetica" w:hAnsi="Helvetica" w:cs="Arial"/>
          <w:sz w:val="22"/>
        </w:rPr>
        <w:t xml:space="preserve"> </w:t>
      </w:r>
      <w:r w:rsidR="001A690F">
        <w:rPr>
          <w:rFonts w:ascii="Helvetica" w:hAnsi="Helvetica" w:cs="Arial"/>
          <w:sz w:val="22"/>
        </w:rPr>
        <w:t xml:space="preserve">that acts as a </w:t>
      </w:r>
      <w:r w:rsidR="00321312" w:rsidRPr="00321312">
        <w:rPr>
          <w:rFonts w:ascii="Helvetica" w:hAnsi="Helvetica" w:cs="Arial"/>
          <w:sz w:val="22"/>
        </w:rPr>
        <w:t>splicing enhancer</w:t>
      </w:r>
      <w:r w:rsidR="001A690F">
        <w:rPr>
          <w:rFonts w:ascii="Helvetica" w:hAnsi="Helvetica" w:cs="Arial"/>
          <w:sz w:val="22"/>
        </w:rPr>
        <w:t>, which we have termed structural splicing enhancer</w:t>
      </w:r>
      <w:r w:rsidR="00321312" w:rsidRPr="00321312">
        <w:rPr>
          <w:rFonts w:ascii="Helvetica" w:hAnsi="Helvetica" w:cs="Arial"/>
          <w:sz w:val="22"/>
        </w:rPr>
        <w:t xml:space="preserve"> (SSE)</w:t>
      </w:r>
      <w:r w:rsidR="001A690F">
        <w:rPr>
          <w:rFonts w:ascii="Helvetica" w:hAnsi="Helvetica" w:cs="Arial"/>
          <w:sz w:val="22"/>
        </w:rPr>
        <w:t>. We find that this SSE</w:t>
      </w:r>
      <w:r w:rsidR="00321312" w:rsidRPr="00321312">
        <w:rPr>
          <w:rFonts w:ascii="Helvetica" w:hAnsi="Helvetica" w:cs="Arial"/>
          <w:sz w:val="22"/>
        </w:rPr>
        <w:t xml:space="preserve"> drives aberrant splicing in highly metastatic breast cancer. We </w:t>
      </w:r>
      <w:r w:rsidR="001A690F">
        <w:rPr>
          <w:rFonts w:ascii="Helvetica" w:hAnsi="Helvetica" w:cs="Arial"/>
          <w:sz w:val="22"/>
        </w:rPr>
        <w:t>find</w:t>
      </w:r>
      <w:r w:rsidR="00321312" w:rsidRPr="00321312">
        <w:rPr>
          <w:rFonts w:ascii="Helvetica" w:hAnsi="Helvetica" w:cs="Arial"/>
          <w:sz w:val="22"/>
        </w:rPr>
        <w:t xml:space="preserve"> that the RNA-binding protein SNRPA1 mediates this pathway through </w:t>
      </w:r>
      <w:r w:rsidR="00321312">
        <w:rPr>
          <w:rFonts w:ascii="Helvetica" w:hAnsi="Helvetica" w:cs="Arial"/>
          <w:sz w:val="22"/>
        </w:rPr>
        <w:t xml:space="preserve">direct interaction with </w:t>
      </w:r>
      <w:r w:rsidR="00321312" w:rsidRPr="00321312">
        <w:rPr>
          <w:rFonts w:ascii="Helvetica" w:hAnsi="Helvetica" w:cs="Arial"/>
          <w:sz w:val="22"/>
        </w:rPr>
        <w:t>SSE</w:t>
      </w:r>
      <w:r w:rsidR="00321312">
        <w:rPr>
          <w:rFonts w:ascii="Helvetica" w:hAnsi="Helvetica" w:cs="Arial"/>
          <w:sz w:val="22"/>
        </w:rPr>
        <w:t xml:space="preserve"> elements</w:t>
      </w:r>
      <w:r w:rsidR="00321312" w:rsidRPr="00321312">
        <w:rPr>
          <w:rFonts w:ascii="Helvetica" w:hAnsi="Helvetica" w:cs="Arial"/>
          <w:sz w:val="22"/>
        </w:rPr>
        <w:t xml:space="preserve">, thereby driving pro-metastatic alternative splicing patterns. </w:t>
      </w:r>
      <w:r w:rsidR="0028762C">
        <w:rPr>
          <w:rFonts w:ascii="Helvetica" w:hAnsi="Helvetica" w:cs="Arial"/>
          <w:sz w:val="22"/>
        </w:rPr>
        <w:t>W</w:t>
      </w:r>
      <w:r w:rsidR="00321312">
        <w:rPr>
          <w:rFonts w:ascii="Helvetica" w:hAnsi="Helvetica" w:cs="Arial"/>
          <w:sz w:val="22"/>
        </w:rPr>
        <w:t xml:space="preserve">e </w:t>
      </w:r>
      <w:r w:rsidR="001A690F">
        <w:rPr>
          <w:rFonts w:ascii="Helvetica" w:hAnsi="Helvetica" w:cs="Arial"/>
          <w:sz w:val="22"/>
        </w:rPr>
        <w:t>demonstrate</w:t>
      </w:r>
      <w:r w:rsidR="00321312">
        <w:rPr>
          <w:rFonts w:ascii="Helvetica" w:hAnsi="Helvetica" w:cs="Arial"/>
          <w:sz w:val="22"/>
        </w:rPr>
        <w:t xml:space="preserve"> that </w:t>
      </w:r>
      <w:r w:rsidR="00663386" w:rsidRPr="00663386">
        <w:rPr>
          <w:rFonts w:ascii="Helvetica" w:hAnsi="Helvetica" w:cs="Arial"/>
          <w:sz w:val="22"/>
        </w:rPr>
        <w:t xml:space="preserve">this </w:t>
      </w:r>
      <w:r w:rsidR="00206737">
        <w:rPr>
          <w:rFonts w:ascii="Helvetica" w:hAnsi="Helvetica" w:cs="Arial"/>
          <w:sz w:val="22"/>
        </w:rPr>
        <w:lastRenderedPageBreak/>
        <w:t>previously unknown</w:t>
      </w:r>
      <w:r w:rsidR="000E33FD">
        <w:rPr>
          <w:rFonts w:ascii="Helvetica" w:hAnsi="Helvetica" w:cs="Arial"/>
          <w:sz w:val="22"/>
        </w:rPr>
        <w:t xml:space="preserve"> </w:t>
      </w:r>
      <w:r w:rsidR="00663386" w:rsidRPr="00663386">
        <w:rPr>
          <w:rFonts w:ascii="Helvetica" w:hAnsi="Helvetica" w:cs="Arial"/>
          <w:sz w:val="22"/>
        </w:rPr>
        <w:t>SNRPA1</w:t>
      </w:r>
      <w:r w:rsidR="00AB131E">
        <w:rPr>
          <w:rFonts w:ascii="Helvetica" w:hAnsi="Helvetica" w:cs="Arial"/>
          <w:sz w:val="22"/>
        </w:rPr>
        <w:t>-SSE regulatory pathway</w:t>
      </w:r>
      <w:r w:rsidR="00663386">
        <w:rPr>
          <w:rFonts w:ascii="Helvetica" w:hAnsi="Helvetica" w:cs="Arial"/>
          <w:sz w:val="22"/>
        </w:rPr>
        <w:t xml:space="preserve"> </w:t>
      </w:r>
      <w:r w:rsidR="00321312" w:rsidRPr="00321312">
        <w:rPr>
          <w:rFonts w:ascii="Helvetica" w:hAnsi="Helvetica" w:cs="Arial"/>
          <w:sz w:val="22"/>
        </w:rPr>
        <w:t>is upregulated in highly metastatic breast cancer cells</w:t>
      </w:r>
      <w:r w:rsidR="001A690F">
        <w:rPr>
          <w:rFonts w:ascii="Helvetica" w:hAnsi="Helvetica" w:cs="Arial"/>
          <w:sz w:val="22"/>
        </w:rPr>
        <w:t>,</w:t>
      </w:r>
      <w:r w:rsidR="00321312" w:rsidRPr="00321312">
        <w:rPr>
          <w:rFonts w:ascii="Helvetica" w:hAnsi="Helvetica" w:cs="Arial"/>
          <w:sz w:val="22"/>
        </w:rPr>
        <w:t xml:space="preserve"> and that modulating </w:t>
      </w:r>
      <w:r w:rsidR="00663386">
        <w:rPr>
          <w:rFonts w:ascii="Helvetica" w:hAnsi="Helvetica" w:cs="Arial"/>
          <w:sz w:val="22"/>
        </w:rPr>
        <w:t>SNRPA1</w:t>
      </w:r>
      <w:r w:rsidR="00321312" w:rsidRPr="00321312">
        <w:rPr>
          <w:rFonts w:ascii="Helvetica" w:hAnsi="Helvetica" w:cs="Arial"/>
          <w:sz w:val="22"/>
        </w:rPr>
        <w:t xml:space="preserve"> activity has a significant effect on the metastatic capacity of breast cancer cells. Importantly, we </w:t>
      </w:r>
      <w:r w:rsidR="001A690F">
        <w:rPr>
          <w:rFonts w:ascii="Helvetica" w:hAnsi="Helvetica" w:cs="Arial"/>
          <w:sz w:val="22"/>
        </w:rPr>
        <w:t xml:space="preserve">identify </w:t>
      </w:r>
      <w:r w:rsidR="00321312" w:rsidRPr="00321312">
        <w:rPr>
          <w:rFonts w:ascii="Helvetica" w:hAnsi="Helvetica" w:cs="Arial"/>
          <w:sz w:val="22"/>
        </w:rPr>
        <w:t>PLEC as a target of SNRPA1 that acts downstream of this pathway</w:t>
      </w:r>
      <w:r w:rsidR="001A690F">
        <w:rPr>
          <w:rFonts w:ascii="Helvetica" w:hAnsi="Helvetica" w:cs="Arial"/>
          <w:sz w:val="22"/>
        </w:rPr>
        <w:t>,</w:t>
      </w:r>
      <w:r w:rsidR="00321312" w:rsidRPr="00321312">
        <w:rPr>
          <w:rFonts w:ascii="Helvetica" w:hAnsi="Helvetica" w:cs="Arial"/>
          <w:sz w:val="22"/>
        </w:rPr>
        <w:t xml:space="preserve"> and</w:t>
      </w:r>
      <w:r w:rsidR="001A690F">
        <w:rPr>
          <w:rFonts w:ascii="Helvetica" w:hAnsi="Helvetica" w:cs="Arial"/>
          <w:sz w:val="22"/>
        </w:rPr>
        <w:t xml:space="preserve"> find that</w:t>
      </w:r>
      <w:r w:rsidR="00321312" w:rsidRPr="00321312">
        <w:rPr>
          <w:rFonts w:ascii="Helvetica" w:hAnsi="Helvetica" w:cs="Arial"/>
          <w:sz w:val="22"/>
        </w:rPr>
        <w:t xml:space="preserve"> the alternatively spliced Plectin isoform is </w:t>
      </w:r>
      <w:r w:rsidR="001A690F">
        <w:rPr>
          <w:rFonts w:ascii="Helvetica" w:hAnsi="Helvetica" w:cs="Arial"/>
          <w:sz w:val="22"/>
        </w:rPr>
        <w:t>also</w:t>
      </w:r>
      <w:r w:rsidR="00321312" w:rsidRPr="00321312">
        <w:rPr>
          <w:rFonts w:ascii="Helvetica" w:hAnsi="Helvetica" w:cs="Arial"/>
          <w:sz w:val="22"/>
        </w:rPr>
        <w:t xml:space="preserve"> up-regulated in metastatic tumors. We </w:t>
      </w:r>
      <w:r w:rsidR="001A690F">
        <w:rPr>
          <w:rFonts w:ascii="Helvetica" w:hAnsi="Helvetica" w:cs="Arial"/>
          <w:sz w:val="22"/>
        </w:rPr>
        <w:t>show</w:t>
      </w:r>
      <w:r w:rsidR="00321312" w:rsidRPr="00321312">
        <w:rPr>
          <w:rFonts w:ascii="Helvetica" w:hAnsi="Helvetica" w:cs="Arial"/>
          <w:sz w:val="22"/>
        </w:rPr>
        <w:t xml:space="preserve"> that correction of PLEC splicing using antisense morpholinos can reduce metastatic capacity.</w:t>
      </w:r>
      <w:r w:rsidR="00964328" w:rsidRPr="00964328">
        <w:t xml:space="preserve"> </w:t>
      </w:r>
      <w:r w:rsidR="00964328" w:rsidRPr="00964328">
        <w:rPr>
          <w:rFonts w:ascii="Helvetica" w:hAnsi="Helvetica" w:cs="Arial"/>
          <w:sz w:val="22"/>
        </w:rPr>
        <w:t>Together, our results establish a non-canonical function of SNRPA1 and a previously unknown structural code (SSE) that regulates alternative splicing.</w:t>
      </w:r>
    </w:p>
    <w:p w14:paraId="3447E11B" w14:textId="06B99D03" w:rsidR="00147F85" w:rsidRDefault="00147F85" w:rsidP="00B11D99">
      <w:pPr>
        <w:rPr>
          <w:rFonts w:ascii="Helvetica" w:hAnsi="Helvetica" w:cs="Arial"/>
          <w:b/>
          <w:bCs/>
          <w:sz w:val="22"/>
        </w:rPr>
      </w:pPr>
    </w:p>
    <w:p w14:paraId="19C940E0" w14:textId="3B597694" w:rsidR="00885E51" w:rsidRPr="00885E51" w:rsidRDefault="00885E51" w:rsidP="00B11D99">
      <w:pPr>
        <w:rPr>
          <w:rFonts w:ascii="Helvetica" w:hAnsi="Helvetica" w:cs="Arial"/>
          <w:b/>
          <w:bCs/>
          <w:sz w:val="22"/>
        </w:rPr>
      </w:pPr>
      <w:r w:rsidRPr="006F34A8">
        <w:rPr>
          <w:rFonts w:ascii="Helvetica" w:hAnsi="Helvetica" w:cs="Arial"/>
          <w:b/>
          <w:bCs/>
          <w:sz w:val="22"/>
        </w:rPr>
        <w:t>RESULTS</w:t>
      </w:r>
    </w:p>
    <w:p w14:paraId="65392F7F" w14:textId="38AFC689" w:rsidR="00147F85" w:rsidRPr="008B5975" w:rsidRDefault="00147F85" w:rsidP="00B11D99">
      <w:pPr>
        <w:rPr>
          <w:rFonts w:ascii="Helvetica" w:hAnsi="Helvetica" w:cs="Arial"/>
          <w:b/>
          <w:bCs/>
          <w:sz w:val="22"/>
        </w:rPr>
      </w:pPr>
      <w:r w:rsidRPr="008B5975">
        <w:rPr>
          <w:rFonts w:ascii="Helvetica" w:hAnsi="Helvetica" w:cs="Arial"/>
          <w:b/>
          <w:bCs/>
          <w:sz w:val="22"/>
        </w:rPr>
        <w:t xml:space="preserve">The RNA structural element SSE impacts alternative splicing </w:t>
      </w:r>
    </w:p>
    <w:p w14:paraId="4A6056E0" w14:textId="77777777" w:rsidR="00147F85" w:rsidRPr="008B5975" w:rsidRDefault="00147F85" w:rsidP="00B11D99">
      <w:pPr>
        <w:rPr>
          <w:rFonts w:ascii="Helvetica" w:hAnsi="Helvetica" w:cs="Arial"/>
          <w:sz w:val="22"/>
        </w:rPr>
      </w:pPr>
    </w:p>
    <w:p w14:paraId="632E9E0A" w14:textId="6C152050" w:rsidR="00BF2074" w:rsidRPr="008B5975" w:rsidRDefault="00BF2074">
      <w:pPr>
        <w:rPr>
          <w:rFonts w:ascii="Helvetica" w:hAnsi="Helvetica" w:cs="Arial"/>
          <w:sz w:val="22"/>
        </w:rPr>
      </w:pPr>
      <w:r w:rsidRPr="008B5975">
        <w:rPr>
          <w:rFonts w:ascii="Helvetica" w:hAnsi="Helvetica" w:cs="Arial"/>
          <w:sz w:val="22"/>
        </w:rPr>
        <w:tab/>
      </w:r>
      <w:r w:rsidR="000A27ED" w:rsidRPr="008B5975">
        <w:rPr>
          <w:rFonts w:ascii="Helvetica" w:hAnsi="Helvetica" w:cs="Arial"/>
          <w:sz w:val="22"/>
        </w:rPr>
        <w:t>To capture alternative splicing events that are associated with breast cancer metastasis, w</w:t>
      </w:r>
      <w:r w:rsidR="00373BA3" w:rsidRPr="008B5975">
        <w:rPr>
          <w:rFonts w:ascii="Helvetica" w:hAnsi="Helvetica" w:cs="Arial"/>
          <w:sz w:val="22"/>
        </w:rPr>
        <w:t xml:space="preserve">e </w:t>
      </w:r>
      <w:r w:rsidR="00105D6E" w:rsidRPr="008B5975">
        <w:rPr>
          <w:rFonts w:ascii="Helvetica" w:hAnsi="Helvetica" w:cs="Arial"/>
          <w:sz w:val="22"/>
        </w:rPr>
        <w:t>performed</w:t>
      </w:r>
      <w:r w:rsidR="0037328F" w:rsidRPr="008B5975">
        <w:rPr>
          <w:rFonts w:ascii="Helvetica" w:hAnsi="Helvetica" w:cs="Arial"/>
          <w:sz w:val="22"/>
        </w:rPr>
        <w:t xml:space="preserve"> RNA-seq on MDA-</w:t>
      </w:r>
      <w:r w:rsidR="00E77943" w:rsidRPr="008B5975">
        <w:rPr>
          <w:rFonts w:ascii="Helvetica" w:hAnsi="Helvetica" w:cs="Arial"/>
          <w:sz w:val="22"/>
        </w:rPr>
        <w:t>MB-</w:t>
      </w:r>
      <w:r w:rsidR="0037328F" w:rsidRPr="008B5975">
        <w:rPr>
          <w:rFonts w:ascii="Helvetica" w:hAnsi="Helvetica" w:cs="Arial"/>
          <w:sz w:val="22"/>
        </w:rPr>
        <w:t>231</w:t>
      </w:r>
      <w:r w:rsidR="00520C97" w:rsidRPr="008B5975">
        <w:rPr>
          <w:rFonts w:ascii="Helvetica" w:hAnsi="Helvetica" w:cs="Arial"/>
          <w:sz w:val="22"/>
        </w:rPr>
        <w:t xml:space="preserve"> breast cancer cells</w:t>
      </w:r>
      <w:r w:rsidR="00DB082C" w:rsidRPr="008B5975">
        <w:rPr>
          <w:rFonts w:ascii="Helvetica" w:hAnsi="Helvetica" w:cs="Arial"/>
          <w:sz w:val="22"/>
        </w:rPr>
        <w:t xml:space="preserve"> (MDA-parental)</w:t>
      </w:r>
      <w:r w:rsidR="0037328F" w:rsidRPr="008B5975">
        <w:rPr>
          <w:rFonts w:ascii="Helvetica" w:hAnsi="Helvetica" w:cs="Arial"/>
          <w:sz w:val="22"/>
        </w:rPr>
        <w:t xml:space="preserve"> and </w:t>
      </w:r>
      <w:r w:rsidR="00520C97" w:rsidRPr="008B5975">
        <w:rPr>
          <w:rFonts w:ascii="Helvetica" w:hAnsi="Helvetica" w:cs="Arial"/>
          <w:sz w:val="22"/>
        </w:rPr>
        <w:t xml:space="preserve">their highly metastatic derivative cell line, </w:t>
      </w:r>
      <w:r w:rsidR="0037328F" w:rsidRPr="008B5975">
        <w:rPr>
          <w:rFonts w:ascii="Helvetica" w:hAnsi="Helvetica" w:cs="Arial"/>
          <w:sz w:val="22"/>
        </w:rPr>
        <w:t>MDA-LM2</w:t>
      </w:r>
      <w:r w:rsidR="00EC52B8">
        <w:rPr>
          <w:rFonts w:ascii="Helvetica" w:hAnsi="Helvetica" w:cs="Arial"/>
          <w:sz w:val="22"/>
        </w:rPr>
        <w:t xml:space="preserve"> </w:t>
      </w:r>
      <w:r w:rsidR="006753C6" w:rsidRPr="008B5975">
        <w:rPr>
          <w:rFonts w:ascii="Helvetica" w:hAnsi="Helvetica" w:cs="Arial"/>
          <w:sz w:val="22"/>
        </w:rPr>
        <w:fldChar w:fldCharType="begin"/>
      </w:r>
      <w:r w:rsidR="000E303D">
        <w:rPr>
          <w:rFonts w:ascii="Helvetica" w:hAnsi="Helvetica" w:cs="Arial"/>
          <w:sz w:val="22"/>
        </w:rPr>
        <w:instrText xml:space="preserve"> ADDIN ZOTERO_ITEM CSL_CITATION {"citationID":"v0NMBVQn","properties":{"formattedCitation":"(Minn et al., 2005a)","plainCitation":"(Minn et al., 2005a)","noteIndex":0},"citationItems":[{"id":1890,"uris":["http://zotero.org/users/4940095/items/GSX8VJIY"],"uri":["http://zotero.org/users/4940095/items/GSX8VJIY"],"itemData":{"id":1890,"type":"article-journal","abstract":"We used bioluminescence imaging to reveal patterns of metastasis formation by human breast cancer cells in immunodeficient mice. Individual cells from a population established in culture from the pleural effusion of a breast cancer patient showed distinct patterns of organ-specific metastasis. Single-cell progenies derived from this population exhibited markedly different abilities to metastasize to the bone, lung, or adrenal medulla, which suggests that metastases to different organs have different requirements. Transcriptomic profiling revealed that these different single-cell progenies similarly express a previously described \"poor-prognosis\" gene expression signature. Unsupervised classification using the transcriptomic data set supported the hypothesis that organ-specific metastasis by breast cancer cells is controlled by metastasis-specific genes that are separate from a general poor-prognosis gene expression signature. Furthermore, by using a gene expression signature associated with the ability of these cells to metastasize to bone, we were able to distinguish primary breast carcinomas that preferentially metastasized to bone from those that preferentially metastasized elsewhere. These results suggest that the bone-specific metastatic phenotypes and gene expression signature identified in a mouse model may be clinically relevant.","container-title":"The Journal of Clinical Investigation","DOI":"10.1172/JCI22320","ISSN":"0021-9738","issue":"1","journalAbbreviation":"J. Clin. Invest.","language":"eng","note":"PMID: 15630443\nPMCID: PMC539194","page":"44-55","source":"PubMed","title":"Distinct organ-specific metastatic potential of individual breast cancer cells and primary tumors","volume":"115","author":[{"family":"Minn","given":"Andy J."},{"family":"Kang","given":"Yibin"},{"family":"Serganova","given":"Inna"},{"family":"Gupta","given":"Gaorav P."},{"family":"Giri","given":"Dilip D."},{"family":"Doubrovin","given":"Mikhail"},{"family":"Ponomarev","given":"Vladimir"},{"family":"Gerald","given":"William L."},{"family":"Blasberg","given":"Ronald"},{"family":"Massagué","given":"Joan"}],"issued":{"date-parts":[["2005",1]]}}}],"schema":"https://github.com/citation-style-language/schema/raw/master/csl-citation.json"} </w:instrText>
      </w:r>
      <w:r w:rsidR="006753C6" w:rsidRPr="008B5975">
        <w:rPr>
          <w:rFonts w:ascii="Helvetica" w:hAnsi="Helvetica" w:cs="Arial"/>
          <w:sz w:val="22"/>
        </w:rPr>
        <w:fldChar w:fldCharType="separate"/>
      </w:r>
      <w:r w:rsidR="000E303D">
        <w:rPr>
          <w:rFonts w:ascii="Helvetica" w:hAnsi="Helvetica"/>
          <w:sz w:val="22"/>
        </w:rPr>
        <w:t>(Minn et al., 2005a)</w:t>
      </w:r>
      <w:r w:rsidR="006753C6" w:rsidRPr="008B5975">
        <w:rPr>
          <w:rFonts w:ascii="Helvetica" w:hAnsi="Helvetica" w:cs="Arial"/>
          <w:sz w:val="22"/>
        </w:rPr>
        <w:fldChar w:fldCharType="end"/>
      </w:r>
      <w:r w:rsidR="00F838DE" w:rsidRPr="008B5975">
        <w:rPr>
          <w:rFonts w:ascii="Helvetica" w:hAnsi="Helvetica" w:cs="Arial"/>
          <w:sz w:val="22"/>
        </w:rPr>
        <w:t xml:space="preserve">, and then </w:t>
      </w:r>
      <w:r w:rsidR="0037328F" w:rsidRPr="008B5975">
        <w:rPr>
          <w:rFonts w:ascii="Helvetica" w:hAnsi="Helvetica" w:cs="Arial"/>
          <w:sz w:val="22"/>
        </w:rPr>
        <w:t>used MISO</w:t>
      </w:r>
      <w:r w:rsidR="00EC52B8">
        <w:rPr>
          <w:rFonts w:ascii="Helvetica" w:hAnsi="Helvetica" w:cs="Arial"/>
          <w:sz w:val="22"/>
        </w:rPr>
        <w:t xml:space="preserve"> </w:t>
      </w:r>
      <w:r w:rsidR="005C6F99" w:rsidRPr="008B5975">
        <w:rPr>
          <w:rFonts w:ascii="Helvetica" w:hAnsi="Helvetica" w:cs="Arial"/>
          <w:sz w:val="22"/>
        </w:rPr>
        <w:fldChar w:fldCharType="begin"/>
      </w:r>
      <w:r w:rsidR="000E303D">
        <w:rPr>
          <w:rFonts w:ascii="Helvetica" w:hAnsi="Helvetica" w:cs="Arial"/>
          <w:sz w:val="22"/>
        </w:rPr>
        <w:instrText xml:space="preserve"> ADDIN ZOTERO_ITEM CSL_CITATION {"citationID":"Biux2we9","properties":{"formattedCitation":"(Katz et al., 2010)","plainCitation":"(Katz et al., 2010)","noteIndex":0},"citationItems":[{"id":5412,"uris":["http://zotero.org/users/4940095/items/HL2JH555"],"uri":["http://zotero.org/users/4940095/items/HL2JH555"],"itemData":{"id":5412,"type":"article-journal","abstract":"Through alternative splicing, most human genes express multiple isoforms that often differ in function. To infer isoform regulation from high-throughput sequencing of cDNA fragments (RNA-seq), we developed the mixture-of-isoforms (MISO) model, a statistical model that estimates expression of alternatively spliced exons and isoforms and assesses confidence in these estimates. Incorporation of mRNA fragment length distribution in paired-end RNA-seq greatly improved estimation of alternative-splicing levels. MISO also detects differentially regulated exons or isoforms. Application of MISO implicated the RNA splicing factor hnRNP H1 in the regulation of alternative cleavage and polyadenylation, a role that was supported by UV cross-linking-immunoprecipitation sequencing (CLIP-seq) analysis in human cells. Our results provide a probabilistic framework for RNA-seq analysis, give functional insights into pre-mRNA processing and yield guidelines for the optimal design of RNA-seq experiments for studies of gene and isoform expression.","container-title":"Nature Methods","DOI":"10.1038/nmeth.1528","ISSN":"1548-7105","issue":"12","journalAbbreviation":"Nat. Methods","language":"eng","note":"PMID: 21057496\nPMCID: PMC3037023","page":"1009-1015","source":"PubMed","title":"Analysis and design of RNA sequencing experiments for identifying isoform regulation","volume":"7","author":[{"family":"Katz","given":"Yarden"},{"family":"Wang","given":"Eric T."},{"family":"Airoldi","given":"Edoardo M."},{"family":"Burge","given":"Christopher B."}],"issued":{"date-parts":[["2010",12]]}}}],"schema":"https://github.com/citation-style-language/schema/raw/master/csl-citation.json"} </w:instrText>
      </w:r>
      <w:r w:rsidR="005C6F99" w:rsidRPr="008B5975">
        <w:rPr>
          <w:rFonts w:ascii="Helvetica" w:hAnsi="Helvetica" w:cs="Arial"/>
          <w:sz w:val="22"/>
        </w:rPr>
        <w:fldChar w:fldCharType="separate"/>
      </w:r>
      <w:r w:rsidR="000E303D">
        <w:rPr>
          <w:rFonts w:ascii="Helvetica" w:hAnsi="Helvetica"/>
          <w:sz w:val="22"/>
        </w:rPr>
        <w:t>(Katz et al., 2010)</w:t>
      </w:r>
      <w:r w:rsidR="005C6F99" w:rsidRPr="008B5975">
        <w:rPr>
          <w:rFonts w:ascii="Helvetica" w:hAnsi="Helvetica" w:cs="Arial"/>
          <w:sz w:val="22"/>
        </w:rPr>
        <w:fldChar w:fldCharType="end"/>
      </w:r>
      <w:r w:rsidR="0037328F" w:rsidRPr="008B5975">
        <w:rPr>
          <w:rFonts w:ascii="Helvetica" w:hAnsi="Helvetica" w:cs="Arial"/>
          <w:sz w:val="22"/>
        </w:rPr>
        <w:t xml:space="preserve"> to identify </w:t>
      </w:r>
      <w:r w:rsidR="00150E42" w:rsidRPr="008B5975">
        <w:rPr>
          <w:rFonts w:ascii="Helvetica" w:hAnsi="Helvetica" w:cs="Arial"/>
          <w:sz w:val="22"/>
        </w:rPr>
        <w:t>exons that were alternatively</w:t>
      </w:r>
      <w:r w:rsidR="0037328F" w:rsidRPr="008B5975">
        <w:rPr>
          <w:rFonts w:ascii="Helvetica" w:hAnsi="Helvetica" w:cs="Arial"/>
          <w:sz w:val="22"/>
        </w:rPr>
        <w:t xml:space="preserve"> </w:t>
      </w:r>
      <w:r w:rsidR="00150E42" w:rsidRPr="008B5975">
        <w:rPr>
          <w:rFonts w:ascii="Helvetica" w:hAnsi="Helvetica" w:cs="Arial"/>
          <w:sz w:val="22"/>
        </w:rPr>
        <w:t xml:space="preserve">spliced </w:t>
      </w:r>
      <w:r w:rsidR="00F16E79" w:rsidRPr="008B5975">
        <w:rPr>
          <w:rFonts w:ascii="Helvetica" w:hAnsi="Helvetica" w:cs="Arial"/>
          <w:sz w:val="22"/>
        </w:rPr>
        <w:t>in</w:t>
      </w:r>
      <w:r w:rsidR="0037328F" w:rsidRPr="008B5975">
        <w:rPr>
          <w:rFonts w:ascii="Helvetica" w:hAnsi="Helvetica" w:cs="Arial"/>
          <w:sz w:val="22"/>
        </w:rPr>
        <w:t xml:space="preserve"> the</w:t>
      </w:r>
      <w:r w:rsidR="00DB082C" w:rsidRPr="008B5975">
        <w:rPr>
          <w:rFonts w:ascii="Helvetica" w:hAnsi="Helvetica" w:cs="Arial"/>
          <w:sz w:val="22"/>
        </w:rPr>
        <w:t>se</w:t>
      </w:r>
      <w:r w:rsidR="0037328F" w:rsidRPr="008B5975">
        <w:rPr>
          <w:rFonts w:ascii="Helvetica" w:hAnsi="Helvetica" w:cs="Arial"/>
          <w:sz w:val="22"/>
        </w:rPr>
        <w:t xml:space="preserve"> highly and poorly metastatic cells</w:t>
      </w:r>
      <w:r w:rsidR="001D7C8E" w:rsidRPr="008B5975">
        <w:rPr>
          <w:rFonts w:ascii="Helvetica" w:hAnsi="Helvetica" w:cs="Arial"/>
          <w:sz w:val="22"/>
        </w:rPr>
        <w:t>. As shown in</w:t>
      </w:r>
      <w:r w:rsidR="006F68AB">
        <w:rPr>
          <w:rFonts w:ascii="Helvetica" w:hAnsi="Helvetica" w:cs="Arial"/>
          <w:sz w:val="22"/>
        </w:rPr>
        <w:t xml:space="preserve"> Figure</w:t>
      </w:r>
      <w:r w:rsidR="005D76AF">
        <w:rPr>
          <w:rFonts w:ascii="Helvetica" w:hAnsi="Helvetica" w:cs="Arial"/>
          <w:sz w:val="22"/>
        </w:rPr>
        <w:t xml:space="preserve"> 1A</w:t>
      </w:r>
      <w:r w:rsidR="001D7C8E" w:rsidRPr="008B5975">
        <w:rPr>
          <w:rFonts w:ascii="Helvetica" w:hAnsi="Helvetica" w:cs="Arial"/>
          <w:sz w:val="22"/>
        </w:rPr>
        <w:t xml:space="preserve">, </w:t>
      </w:r>
      <w:r w:rsidR="008D2429" w:rsidRPr="008B5975">
        <w:rPr>
          <w:rFonts w:ascii="Helvetica" w:hAnsi="Helvetica" w:cs="Arial"/>
          <w:sz w:val="22"/>
        </w:rPr>
        <w:t>increased metastatic capacity in MDA-LM2 cells accompanies broad modulation</w:t>
      </w:r>
      <w:r w:rsidR="004078AC" w:rsidRPr="008B5975">
        <w:rPr>
          <w:rFonts w:ascii="Helvetica" w:hAnsi="Helvetica" w:cs="Arial"/>
          <w:sz w:val="22"/>
        </w:rPr>
        <w:t>s</w:t>
      </w:r>
      <w:r w:rsidR="008D2429" w:rsidRPr="008B5975">
        <w:rPr>
          <w:rFonts w:ascii="Helvetica" w:hAnsi="Helvetica" w:cs="Arial"/>
          <w:sz w:val="22"/>
        </w:rPr>
        <w:t xml:space="preserve"> in the AS land</w:t>
      </w:r>
      <w:r w:rsidR="00F16E79" w:rsidRPr="008B5975">
        <w:rPr>
          <w:rFonts w:ascii="Helvetica" w:hAnsi="Helvetica" w:cs="Arial"/>
          <w:sz w:val="22"/>
        </w:rPr>
        <w:t>s</w:t>
      </w:r>
      <w:r w:rsidR="008D2429" w:rsidRPr="008B5975">
        <w:rPr>
          <w:rFonts w:ascii="Helvetica" w:hAnsi="Helvetica" w:cs="Arial"/>
          <w:sz w:val="22"/>
        </w:rPr>
        <w:t>cape of the cell</w:t>
      </w:r>
      <w:r w:rsidR="0037328F" w:rsidRPr="008B5975">
        <w:rPr>
          <w:rFonts w:ascii="Helvetica" w:hAnsi="Helvetica" w:cs="Arial"/>
          <w:sz w:val="22"/>
        </w:rPr>
        <w:t xml:space="preserve">. </w:t>
      </w:r>
      <w:r w:rsidR="00F279A1" w:rsidRPr="008B5975">
        <w:rPr>
          <w:rFonts w:ascii="Helvetica" w:hAnsi="Helvetica" w:cs="Arial"/>
          <w:sz w:val="22"/>
        </w:rPr>
        <w:t>In order to identify the underlying regulatory programs</w:t>
      </w:r>
      <w:r w:rsidR="00A238A9" w:rsidRPr="008B5975">
        <w:rPr>
          <w:rFonts w:ascii="Helvetica" w:hAnsi="Helvetica" w:cs="Arial"/>
          <w:sz w:val="22"/>
        </w:rPr>
        <w:t xml:space="preserve"> that drive these changes, w</w:t>
      </w:r>
      <w:r w:rsidR="00105D6E" w:rsidRPr="008B5975">
        <w:rPr>
          <w:rFonts w:ascii="Helvetica" w:hAnsi="Helvetica" w:cs="Arial"/>
          <w:sz w:val="22"/>
        </w:rPr>
        <w:t>e</w:t>
      </w:r>
      <w:r w:rsidR="00304E75" w:rsidRPr="008B5975">
        <w:rPr>
          <w:rFonts w:ascii="Helvetica" w:hAnsi="Helvetica" w:cs="Arial"/>
          <w:sz w:val="22"/>
        </w:rPr>
        <w:t xml:space="preserve"> </w:t>
      </w:r>
      <w:r w:rsidR="00105D6E" w:rsidRPr="008B5975">
        <w:rPr>
          <w:rFonts w:ascii="Helvetica" w:hAnsi="Helvetica" w:cs="Arial"/>
          <w:sz w:val="22"/>
        </w:rPr>
        <w:t xml:space="preserve">used </w:t>
      </w:r>
      <w:r w:rsidR="00304E75" w:rsidRPr="008B5975">
        <w:rPr>
          <w:rFonts w:ascii="Helvetica" w:hAnsi="Helvetica" w:cs="Arial"/>
          <w:sz w:val="22"/>
        </w:rPr>
        <w:t>py</w:t>
      </w:r>
      <w:r w:rsidR="0037328F" w:rsidRPr="008B5975">
        <w:rPr>
          <w:rFonts w:ascii="Helvetica" w:hAnsi="Helvetica" w:cs="Arial"/>
          <w:sz w:val="22"/>
        </w:rPr>
        <w:t>TEISER</w:t>
      </w:r>
      <w:r w:rsidR="005C6F99" w:rsidRPr="008B5975">
        <w:rPr>
          <w:rFonts w:ascii="Helvetica" w:hAnsi="Helvetica" w:cs="Arial"/>
          <w:sz w:val="22"/>
        </w:rPr>
        <w:t xml:space="preserve"> </w:t>
      </w:r>
      <w:r w:rsidR="0037328F" w:rsidRPr="008B5975">
        <w:rPr>
          <w:rFonts w:ascii="Helvetica" w:hAnsi="Helvetica" w:cs="Arial"/>
          <w:sz w:val="22"/>
        </w:rPr>
        <w:t>to identify RNA structur</w:t>
      </w:r>
      <w:bookmarkStart w:id="5" w:name="_GoBack"/>
      <w:bookmarkEnd w:id="5"/>
      <w:r w:rsidR="0037328F" w:rsidRPr="008B5975">
        <w:rPr>
          <w:rFonts w:ascii="Helvetica" w:hAnsi="Helvetica" w:cs="Arial"/>
          <w:sz w:val="22"/>
        </w:rPr>
        <w:t xml:space="preserve">al elements that were significantly enriched in </w:t>
      </w:r>
      <w:r w:rsidR="00625F82" w:rsidRPr="008B5975">
        <w:rPr>
          <w:rFonts w:ascii="Helvetica" w:hAnsi="Helvetica" w:cs="Arial"/>
          <w:sz w:val="22"/>
        </w:rPr>
        <w:t>alternatively spliced exons</w:t>
      </w:r>
      <w:r w:rsidR="00105D6E" w:rsidRPr="008B5975">
        <w:rPr>
          <w:rFonts w:ascii="Helvetica" w:hAnsi="Helvetica" w:cs="Arial"/>
          <w:sz w:val="22"/>
        </w:rPr>
        <w:t xml:space="preserve"> </w:t>
      </w:r>
      <w:r w:rsidR="00A13E96" w:rsidRPr="008B5975">
        <w:rPr>
          <w:rFonts w:ascii="Helvetica" w:hAnsi="Helvetica" w:cs="Arial"/>
          <w:sz w:val="22"/>
        </w:rPr>
        <w:t>or</w:t>
      </w:r>
      <w:r w:rsidR="004078AC" w:rsidRPr="008B5975">
        <w:rPr>
          <w:rFonts w:ascii="Helvetica" w:hAnsi="Helvetica" w:cs="Arial"/>
          <w:sz w:val="22"/>
        </w:rPr>
        <w:t xml:space="preserve"> their</w:t>
      </w:r>
      <w:r w:rsidR="00105D6E" w:rsidRPr="008B5975">
        <w:rPr>
          <w:rFonts w:ascii="Helvetica" w:hAnsi="Helvetica" w:cs="Arial"/>
          <w:sz w:val="22"/>
        </w:rPr>
        <w:t xml:space="preserve"> </w:t>
      </w:r>
      <w:r w:rsidR="008F1F3E" w:rsidRPr="008B5975">
        <w:rPr>
          <w:rFonts w:ascii="Helvetica" w:hAnsi="Helvetica" w:cs="Arial"/>
          <w:sz w:val="22"/>
        </w:rPr>
        <w:t xml:space="preserve">flanking </w:t>
      </w:r>
      <w:r w:rsidR="00844569" w:rsidRPr="008B5975">
        <w:rPr>
          <w:rFonts w:ascii="Helvetica" w:hAnsi="Helvetica" w:cs="Arial"/>
          <w:sz w:val="22"/>
        </w:rPr>
        <w:t>intronic sequences</w:t>
      </w:r>
      <w:r w:rsidR="00C512EC">
        <w:rPr>
          <w:rFonts w:ascii="Helvetica" w:hAnsi="Helvetica" w:cs="Arial"/>
          <w:sz w:val="22"/>
        </w:rPr>
        <w:t xml:space="preserve"> (see Methods for analysis details)</w:t>
      </w:r>
      <w:r w:rsidR="00625F82" w:rsidRPr="008B5975">
        <w:rPr>
          <w:rFonts w:ascii="Helvetica" w:hAnsi="Helvetica" w:cs="Arial"/>
          <w:sz w:val="22"/>
        </w:rPr>
        <w:t xml:space="preserve">. </w:t>
      </w:r>
      <w:r w:rsidR="002D5B1E" w:rsidRPr="008B5975">
        <w:rPr>
          <w:rFonts w:ascii="Helvetica" w:hAnsi="Helvetica" w:cs="Arial"/>
          <w:sz w:val="22"/>
        </w:rPr>
        <w:t>Through this systematic search, we discovered</w:t>
      </w:r>
      <w:r w:rsidR="0037328F" w:rsidRPr="008B5975">
        <w:rPr>
          <w:rFonts w:ascii="Helvetica" w:hAnsi="Helvetica" w:cs="Arial"/>
          <w:sz w:val="22"/>
        </w:rPr>
        <w:t xml:space="preserve"> a </w:t>
      </w:r>
      <w:r w:rsidR="008A42ED" w:rsidRPr="008B5975">
        <w:rPr>
          <w:rFonts w:ascii="Helvetica" w:hAnsi="Helvetica" w:cs="Arial"/>
          <w:sz w:val="22"/>
        </w:rPr>
        <w:t xml:space="preserve">previously unknown </w:t>
      </w:r>
      <w:ins w:id="6" w:author="Goodarzi, Hani" w:date="2020-01-06T14:51:00Z">
        <w:r w:rsidR="002A57C1">
          <w:rPr>
            <w:rFonts w:ascii="Helvetica" w:hAnsi="Helvetica" w:cs="Arial"/>
            <w:sz w:val="22"/>
          </w:rPr>
          <w:t xml:space="preserve">and highly specific </w:t>
        </w:r>
      </w:ins>
      <w:r w:rsidR="008A42ED" w:rsidRPr="008B5975">
        <w:rPr>
          <w:rFonts w:ascii="Helvetica" w:hAnsi="Helvetica" w:cs="Arial"/>
          <w:sz w:val="22"/>
        </w:rPr>
        <w:t xml:space="preserve">RNA </w:t>
      </w:r>
      <w:r w:rsidR="0037328F" w:rsidRPr="008B5975">
        <w:rPr>
          <w:rFonts w:ascii="Helvetica" w:hAnsi="Helvetica" w:cs="Arial"/>
          <w:sz w:val="22"/>
        </w:rPr>
        <w:t>structural</w:t>
      </w:r>
      <w:r w:rsidR="00F16E79" w:rsidRPr="008B5975">
        <w:rPr>
          <w:rFonts w:ascii="Helvetica" w:hAnsi="Helvetica" w:cs="Arial"/>
          <w:sz w:val="22"/>
        </w:rPr>
        <w:t xml:space="preserve"> element</w:t>
      </w:r>
      <w:r w:rsidR="008A42ED" w:rsidRPr="008B5975">
        <w:rPr>
          <w:rFonts w:ascii="Helvetica" w:hAnsi="Helvetica" w:cs="Arial"/>
          <w:sz w:val="22"/>
        </w:rPr>
        <w:t xml:space="preserve">, </w:t>
      </w:r>
      <w:r w:rsidR="00C33329" w:rsidRPr="008B5975">
        <w:rPr>
          <w:rFonts w:ascii="Helvetica" w:hAnsi="Helvetica" w:cs="Arial"/>
          <w:sz w:val="22"/>
        </w:rPr>
        <w:t xml:space="preserve">termed SSE (structural splicing enhancer), </w:t>
      </w:r>
      <w:r w:rsidR="008A42ED" w:rsidRPr="008B5975">
        <w:rPr>
          <w:rFonts w:ascii="Helvetica" w:hAnsi="Helvetica" w:cs="Arial"/>
          <w:sz w:val="22"/>
        </w:rPr>
        <w:t>which is enrich</w:t>
      </w:r>
      <w:r w:rsidR="00FE0534" w:rsidRPr="008B5975">
        <w:rPr>
          <w:rFonts w:ascii="Helvetica" w:hAnsi="Helvetica" w:cs="Arial"/>
          <w:sz w:val="22"/>
        </w:rPr>
        <w:t>ed in</w:t>
      </w:r>
      <w:r w:rsidR="008A42ED" w:rsidRPr="008B5975">
        <w:rPr>
          <w:rFonts w:ascii="Helvetica" w:hAnsi="Helvetica" w:cs="Arial"/>
          <w:sz w:val="22"/>
        </w:rPr>
        <w:t xml:space="preserve"> alternatively spliced </w:t>
      </w:r>
      <w:r w:rsidR="00DC1A48" w:rsidRPr="008B5975">
        <w:rPr>
          <w:rFonts w:ascii="Helvetica" w:hAnsi="Helvetica" w:cs="Arial"/>
          <w:sz w:val="22"/>
        </w:rPr>
        <w:t>exons</w:t>
      </w:r>
      <w:r w:rsidR="004078AC" w:rsidRPr="008B5975">
        <w:rPr>
          <w:rFonts w:ascii="Helvetica" w:hAnsi="Helvetica" w:cs="Arial"/>
          <w:sz w:val="22"/>
        </w:rPr>
        <w:t xml:space="preserve"> </w:t>
      </w:r>
      <w:del w:id="7" w:author="Goodarzi, Hani" w:date="2020-01-06T13:59:00Z">
        <w:r w:rsidR="004078AC" w:rsidRPr="008B5975" w:rsidDel="00834F3F">
          <w:rPr>
            <w:rFonts w:ascii="Helvetica" w:hAnsi="Helvetica" w:cs="Arial"/>
            <w:sz w:val="22"/>
          </w:rPr>
          <w:delText>(</w:delText>
        </w:r>
      </w:del>
      <w:r w:rsidR="004078AC" w:rsidRPr="008B5975">
        <w:rPr>
          <w:rFonts w:ascii="Helvetica" w:hAnsi="Helvetica" w:cs="Arial"/>
          <w:sz w:val="22"/>
        </w:rPr>
        <w:t>o</w:t>
      </w:r>
      <w:r w:rsidR="00844569" w:rsidRPr="008B5975">
        <w:rPr>
          <w:rFonts w:ascii="Helvetica" w:hAnsi="Helvetica" w:cs="Arial"/>
          <w:sz w:val="22"/>
        </w:rPr>
        <w:t xml:space="preserve">r the </w:t>
      </w:r>
      <w:r w:rsidR="00FB400D" w:rsidRPr="008B5975">
        <w:rPr>
          <w:rFonts w:ascii="Helvetica" w:hAnsi="Helvetica" w:cs="Arial"/>
          <w:sz w:val="22"/>
        </w:rPr>
        <w:t xml:space="preserve">flanking </w:t>
      </w:r>
      <w:r w:rsidR="00844569" w:rsidRPr="008B5975">
        <w:rPr>
          <w:rFonts w:ascii="Helvetica" w:hAnsi="Helvetica" w:cs="Arial"/>
          <w:sz w:val="22"/>
        </w:rPr>
        <w:t xml:space="preserve">250 nucleotides in </w:t>
      </w:r>
      <w:r w:rsidR="008F1F3E" w:rsidRPr="008B5975">
        <w:rPr>
          <w:rFonts w:ascii="Helvetica" w:hAnsi="Helvetica" w:cs="Arial"/>
          <w:sz w:val="22"/>
        </w:rPr>
        <w:t>the</w:t>
      </w:r>
      <w:r w:rsidR="0096176D" w:rsidRPr="008B5975">
        <w:rPr>
          <w:rFonts w:ascii="Helvetica" w:hAnsi="Helvetica" w:cs="Arial"/>
          <w:sz w:val="22"/>
        </w:rPr>
        <w:t>ir</w:t>
      </w:r>
      <w:r w:rsidR="008F1F3E" w:rsidRPr="008B5975">
        <w:rPr>
          <w:rFonts w:ascii="Helvetica" w:hAnsi="Helvetica" w:cs="Arial"/>
          <w:sz w:val="22"/>
        </w:rPr>
        <w:t xml:space="preserve"> </w:t>
      </w:r>
      <w:r w:rsidR="00FB400D" w:rsidRPr="008B5975">
        <w:rPr>
          <w:rFonts w:ascii="Helvetica" w:hAnsi="Helvetica" w:cs="Arial"/>
          <w:sz w:val="22"/>
        </w:rPr>
        <w:t xml:space="preserve">neighboring </w:t>
      </w:r>
      <w:r w:rsidR="00844569" w:rsidRPr="008B5975">
        <w:rPr>
          <w:rFonts w:ascii="Helvetica" w:hAnsi="Helvetica" w:cs="Arial"/>
          <w:sz w:val="22"/>
        </w:rPr>
        <w:t>introns</w:t>
      </w:r>
      <w:ins w:id="8" w:author="Goodarzi, Hani" w:date="2020-01-06T13:59:00Z">
        <w:r w:rsidR="00834F3F">
          <w:rPr>
            <w:rFonts w:ascii="Helvetica" w:hAnsi="Helvetica" w:cs="Arial"/>
            <w:sz w:val="22"/>
          </w:rPr>
          <w:t xml:space="preserve"> that are</w:t>
        </w:r>
      </w:ins>
      <w:del w:id="9" w:author="Goodarzi, Hani" w:date="2020-01-06T13:59:00Z">
        <w:r w:rsidR="004078AC" w:rsidRPr="008B5975" w:rsidDel="00834F3F">
          <w:rPr>
            <w:rFonts w:ascii="Helvetica" w:hAnsi="Helvetica" w:cs="Arial"/>
            <w:sz w:val="22"/>
          </w:rPr>
          <w:delText>)</w:delText>
        </w:r>
      </w:del>
      <w:r w:rsidR="008A42ED" w:rsidRPr="008B5975">
        <w:rPr>
          <w:rFonts w:ascii="Helvetica" w:hAnsi="Helvetica" w:cs="Arial"/>
          <w:sz w:val="22"/>
        </w:rPr>
        <w:t xml:space="preserve"> upregulated in highly metastatic cells</w:t>
      </w:r>
      <w:r w:rsidR="0037328F" w:rsidRPr="008B5975">
        <w:rPr>
          <w:rFonts w:ascii="Helvetica" w:hAnsi="Helvetica" w:cs="Arial"/>
          <w:sz w:val="22"/>
        </w:rPr>
        <w:t xml:space="preserve"> </w:t>
      </w:r>
      <w:r w:rsidR="00FA6626">
        <w:rPr>
          <w:rFonts w:ascii="Helvetica" w:hAnsi="Helvetica" w:cs="Arial"/>
          <w:sz w:val="22"/>
        </w:rPr>
        <w:t>(Figure</w:t>
      </w:r>
      <w:r w:rsidR="005D76AF">
        <w:rPr>
          <w:rFonts w:ascii="Helvetica" w:hAnsi="Helvetica" w:cs="Arial"/>
          <w:sz w:val="22"/>
        </w:rPr>
        <w:t xml:space="preserve"> 1B</w:t>
      </w:r>
      <w:ins w:id="10" w:author="Lisa Fish" w:date="2020-01-08T17:12:00Z">
        <w:r w:rsidR="00C512EC">
          <w:rPr>
            <w:rFonts w:ascii="Helvetica" w:hAnsi="Helvetica" w:cs="Arial"/>
            <w:sz w:val="22"/>
          </w:rPr>
          <w:t xml:space="preserve"> and S1A</w:t>
        </w:r>
      </w:ins>
      <w:r w:rsidR="00F838DE" w:rsidRPr="008B5975">
        <w:rPr>
          <w:rFonts w:ascii="Helvetica" w:hAnsi="Helvetica" w:cs="Arial"/>
          <w:sz w:val="22"/>
        </w:rPr>
        <w:t>)</w:t>
      </w:r>
      <w:r w:rsidR="004078AC" w:rsidRPr="008B5975">
        <w:rPr>
          <w:rFonts w:ascii="Helvetica" w:hAnsi="Helvetica" w:cs="Arial"/>
          <w:sz w:val="22"/>
        </w:rPr>
        <w:t>.</w:t>
      </w:r>
      <w:r w:rsidR="00FA59F5" w:rsidRPr="008B5975">
        <w:rPr>
          <w:rFonts w:ascii="Helvetica" w:hAnsi="Helvetica" w:cs="Arial"/>
          <w:sz w:val="22"/>
        </w:rPr>
        <w:t xml:space="preserve"> </w:t>
      </w:r>
      <w:commentRangeStart w:id="11"/>
      <w:r w:rsidR="004078AC" w:rsidRPr="008B5975">
        <w:rPr>
          <w:rFonts w:ascii="Helvetica" w:hAnsi="Helvetica" w:cs="Arial"/>
          <w:sz w:val="22"/>
        </w:rPr>
        <w:t xml:space="preserve">We </w:t>
      </w:r>
      <w:r w:rsidR="00FA59F5" w:rsidRPr="008B5975">
        <w:rPr>
          <w:rFonts w:ascii="Helvetica" w:hAnsi="Helvetica" w:cs="Arial"/>
          <w:sz w:val="22"/>
        </w:rPr>
        <w:t>found</w:t>
      </w:r>
      <w:r w:rsidR="004078AC" w:rsidRPr="008B5975">
        <w:rPr>
          <w:rFonts w:ascii="Helvetica" w:hAnsi="Helvetica" w:cs="Arial"/>
          <w:sz w:val="22"/>
        </w:rPr>
        <w:t xml:space="preserve"> ~</w:t>
      </w:r>
      <w:r w:rsidR="005B7F40" w:rsidRPr="008B5975">
        <w:rPr>
          <w:rFonts w:ascii="Helvetica" w:hAnsi="Helvetica" w:cs="Arial"/>
          <w:sz w:val="22"/>
        </w:rPr>
        <w:t>7000</w:t>
      </w:r>
      <w:r w:rsidR="004078AC" w:rsidRPr="008B5975">
        <w:rPr>
          <w:rFonts w:ascii="Helvetica" w:hAnsi="Helvetica" w:cs="Arial"/>
          <w:sz w:val="22"/>
        </w:rPr>
        <w:t xml:space="preserve"> SSEs</w:t>
      </w:r>
      <w:r w:rsidR="005B7F40" w:rsidRPr="008B5975">
        <w:rPr>
          <w:rFonts w:ascii="Helvetica" w:hAnsi="Helvetica" w:cs="Arial"/>
          <w:sz w:val="22"/>
        </w:rPr>
        <w:t xml:space="preserve"> </w:t>
      </w:r>
      <w:r w:rsidR="00946AB4" w:rsidRPr="008B5975">
        <w:rPr>
          <w:rFonts w:ascii="Helvetica" w:hAnsi="Helvetica" w:cs="Arial"/>
          <w:sz w:val="22"/>
        </w:rPr>
        <w:t>occurring in ~</w:t>
      </w:r>
      <w:r w:rsidR="005B7F40" w:rsidRPr="008B5975">
        <w:rPr>
          <w:rFonts w:ascii="Helvetica" w:hAnsi="Helvetica" w:cs="Arial"/>
          <w:sz w:val="22"/>
        </w:rPr>
        <w:t>2</w:t>
      </w:r>
      <w:r w:rsidR="00946AB4" w:rsidRPr="008B5975">
        <w:rPr>
          <w:rFonts w:ascii="Helvetica" w:hAnsi="Helvetica" w:cs="Arial"/>
          <w:sz w:val="22"/>
        </w:rPr>
        <w:t>500 expressed exons</w:t>
      </w:r>
      <w:ins w:id="12" w:author="Goodarzi, Hani" w:date="2020-01-06T14:13:00Z">
        <w:r w:rsidR="005D5AE0">
          <w:rPr>
            <w:rFonts w:ascii="Helvetica" w:hAnsi="Helvetica" w:cs="Arial"/>
            <w:sz w:val="22"/>
          </w:rPr>
          <w:t xml:space="preserve"> (</w:t>
        </w:r>
      </w:ins>
      <w:ins w:id="13" w:author="Goodarzi, Hani" w:date="2020-01-06T14:51:00Z">
        <w:r w:rsidR="00F25F0F">
          <w:rPr>
            <w:rFonts w:ascii="Helvetica" w:hAnsi="Helvetica" w:cs="Arial"/>
            <w:sz w:val="22"/>
          </w:rPr>
          <w:t>fewer</w:t>
        </w:r>
      </w:ins>
      <w:ins w:id="14" w:author="Goodarzi, Hani" w:date="2020-01-06T14:50:00Z">
        <w:r w:rsidR="00C247F1">
          <w:rPr>
            <w:rFonts w:ascii="Helvetica" w:hAnsi="Helvetica" w:cs="Arial"/>
            <w:sz w:val="22"/>
          </w:rPr>
          <w:t xml:space="preserve"> than 10% of all</w:t>
        </w:r>
      </w:ins>
      <w:ins w:id="15" w:author="Goodarzi, Hani" w:date="2020-01-06T14:13:00Z">
        <w:r w:rsidR="005D5AE0" w:rsidRPr="005D5AE0">
          <w:rPr>
            <w:rFonts w:ascii="Helvetica" w:hAnsi="Helvetica" w:cs="Arial"/>
            <w:sz w:val="22"/>
          </w:rPr>
          <w:t xml:space="preserve"> annotated </w:t>
        </w:r>
      </w:ins>
      <w:ins w:id="16" w:author="Goodarzi, Hani" w:date="2020-01-06T14:50:00Z">
        <w:r w:rsidR="00C247F1">
          <w:rPr>
            <w:rFonts w:ascii="Helvetica" w:hAnsi="Helvetica" w:cs="Arial"/>
            <w:sz w:val="22"/>
          </w:rPr>
          <w:t>cassette exons</w:t>
        </w:r>
      </w:ins>
      <w:ins w:id="17" w:author="Goodarzi, Hani" w:date="2020-01-06T14:13:00Z">
        <w:r w:rsidR="005D5AE0">
          <w:rPr>
            <w:rFonts w:ascii="Helvetica" w:hAnsi="Helvetica" w:cs="Arial"/>
            <w:sz w:val="22"/>
          </w:rPr>
          <w:t>)</w:t>
        </w:r>
      </w:ins>
      <w:commentRangeEnd w:id="11"/>
      <w:ins w:id="18" w:author="Goodarzi, Hani" w:date="2020-01-06T14:14:00Z">
        <w:r w:rsidR="00270230">
          <w:rPr>
            <w:rStyle w:val="CommentReference"/>
          </w:rPr>
          <w:commentReference w:id="11"/>
        </w:r>
      </w:ins>
      <w:r w:rsidR="004078AC" w:rsidRPr="008B5975">
        <w:rPr>
          <w:rFonts w:ascii="Helvetica" w:hAnsi="Helvetica" w:cs="Arial"/>
          <w:sz w:val="22"/>
        </w:rPr>
        <w:t>, and observed</w:t>
      </w:r>
      <w:r w:rsidR="00FA59F5" w:rsidRPr="008B5975">
        <w:rPr>
          <w:rFonts w:ascii="Helvetica" w:hAnsi="Helvetica" w:cs="Arial"/>
          <w:sz w:val="22"/>
        </w:rPr>
        <w:t xml:space="preserve"> that this element is distributed throughout the transcriptome (</w:t>
      </w:r>
      <w:r w:rsidR="00FA6626">
        <w:rPr>
          <w:rFonts w:ascii="Helvetica" w:hAnsi="Helvetica" w:cs="Arial"/>
          <w:sz w:val="22"/>
        </w:rPr>
        <w:t>F</w:t>
      </w:r>
      <w:r w:rsidR="006F68AB">
        <w:rPr>
          <w:rFonts w:ascii="Helvetica" w:hAnsi="Helvetica" w:cs="Arial"/>
          <w:sz w:val="22"/>
        </w:rPr>
        <w:t>igure 1C</w:t>
      </w:r>
      <w:r w:rsidR="00FA59F5" w:rsidRPr="008B5975">
        <w:rPr>
          <w:rFonts w:ascii="Helvetica" w:hAnsi="Helvetica" w:cs="Arial"/>
          <w:sz w:val="22"/>
        </w:rPr>
        <w:t xml:space="preserve">). </w:t>
      </w:r>
      <w:ins w:id="19" w:author="Goodarzi, Hani" w:date="2020-01-06T14:45:00Z">
        <w:r w:rsidR="00882BDE">
          <w:rPr>
            <w:rFonts w:ascii="Helvetica" w:hAnsi="Helvetica" w:cs="Arial"/>
            <w:sz w:val="22"/>
          </w:rPr>
          <w:t xml:space="preserve">SSE elements are </w:t>
        </w:r>
      </w:ins>
      <w:ins w:id="20" w:author="Goodarzi, Hani" w:date="2020-01-06T14:46:00Z">
        <w:r w:rsidR="00882BDE">
          <w:rPr>
            <w:rFonts w:ascii="Helvetica" w:hAnsi="Helvetica" w:cs="Arial"/>
            <w:sz w:val="22"/>
          </w:rPr>
          <w:t xml:space="preserve">highly </w:t>
        </w:r>
      </w:ins>
      <w:ins w:id="21" w:author="Goodarzi, Hani" w:date="2020-01-06T14:45:00Z">
        <w:r w:rsidR="00882BDE">
          <w:rPr>
            <w:rFonts w:ascii="Helvetica" w:hAnsi="Helvetica" w:cs="Arial"/>
            <w:sz w:val="22"/>
          </w:rPr>
          <w:t>GC rich</w:t>
        </w:r>
      </w:ins>
      <w:ins w:id="22" w:author="Goodarzi, Hani" w:date="2020-01-06T14:48:00Z">
        <w:r w:rsidR="00882BDE">
          <w:rPr>
            <w:rFonts w:ascii="Helvetica" w:hAnsi="Helvetica" w:cs="Arial"/>
            <w:sz w:val="22"/>
          </w:rPr>
          <w:t xml:space="preserve"> and</w:t>
        </w:r>
      </w:ins>
      <w:ins w:id="23" w:author="Goodarzi, Hani" w:date="2020-01-06T14:46:00Z">
        <w:r w:rsidR="00882BDE">
          <w:rPr>
            <w:rFonts w:ascii="Helvetica" w:hAnsi="Helvetica" w:cs="Arial"/>
            <w:sz w:val="22"/>
          </w:rPr>
          <w:t xml:space="preserve"> </w:t>
        </w:r>
      </w:ins>
      <w:ins w:id="24" w:author="Goodarzi, Hani" w:date="2020-01-06T14:47:00Z">
        <w:r w:rsidR="00882BDE">
          <w:rPr>
            <w:rFonts w:ascii="Helvetica" w:hAnsi="Helvetica" w:cs="Arial"/>
            <w:sz w:val="22"/>
          </w:rPr>
          <w:t xml:space="preserve">the terminal part of the stem </w:t>
        </w:r>
      </w:ins>
      <w:ins w:id="25" w:author="Goodarzi, Hani" w:date="2020-01-06T14:48:00Z">
        <w:r w:rsidR="00882BDE">
          <w:rPr>
            <w:rFonts w:ascii="Helvetica" w:hAnsi="Helvetica" w:cs="Arial"/>
            <w:sz w:val="22"/>
          </w:rPr>
          <w:t>consists of</w:t>
        </w:r>
      </w:ins>
      <w:ins w:id="26" w:author="Goodarzi, Hani" w:date="2020-01-06T14:47:00Z">
        <w:r w:rsidR="00882BDE">
          <w:rPr>
            <w:rFonts w:ascii="Helvetica" w:hAnsi="Helvetica" w:cs="Arial"/>
            <w:sz w:val="22"/>
          </w:rPr>
          <w:t xml:space="preserve"> G-C/U pairs</w:t>
        </w:r>
      </w:ins>
      <w:ins w:id="27" w:author="Goodarzi, Hani" w:date="2020-01-06T14:48:00Z">
        <w:r w:rsidR="00882BDE">
          <w:rPr>
            <w:rFonts w:ascii="Helvetica" w:hAnsi="Helvetica" w:cs="Arial"/>
            <w:sz w:val="22"/>
          </w:rPr>
          <w:t>.</w:t>
        </w:r>
      </w:ins>
      <w:ins w:id="28" w:author="Lisa Fish" w:date="2020-01-08T17:11:00Z">
        <w:r w:rsidR="00C512EC">
          <w:rPr>
            <w:rFonts w:ascii="Helvetica" w:hAnsi="Helvetica" w:cs="Arial"/>
            <w:sz w:val="22"/>
          </w:rPr>
          <w:t xml:space="preserve"> SSEs</w:t>
        </w:r>
      </w:ins>
      <w:ins w:id="29" w:author="Goodarzi, Hani" w:date="2020-01-06T14:48:00Z">
        <w:r w:rsidR="00882BDE">
          <w:rPr>
            <w:rFonts w:ascii="Helvetica" w:hAnsi="Helvetica" w:cs="Arial"/>
            <w:sz w:val="22"/>
          </w:rPr>
          <w:t xml:space="preserve"> form</w:t>
        </w:r>
      </w:ins>
      <w:ins w:id="30" w:author="Goodarzi, Hani" w:date="2020-01-06T14:45:00Z">
        <w:r w:rsidR="00882BDE">
          <w:rPr>
            <w:rFonts w:ascii="Helvetica" w:hAnsi="Helvetica" w:cs="Arial"/>
            <w:sz w:val="22"/>
          </w:rPr>
          <w:t xml:space="preserve"> stable </w:t>
        </w:r>
      </w:ins>
      <w:ins w:id="31" w:author="Goodarzi, Hani" w:date="2020-01-06T14:46:00Z">
        <w:r w:rsidR="00882BDE">
          <w:rPr>
            <w:rFonts w:ascii="Helvetica" w:hAnsi="Helvetica" w:cs="Arial"/>
            <w:sz w:val="22"/>
          </w:rPr>
          <w:t>secondary structures</w:t>
        </w:r>
      </w:ins>
      <w:ins w:id="32" w:author="Goodarzi, Hani" w:date="2020-01-06T14:48:00Z">
        <w:r w:rsidR="00882BDE">
          <w:rPr>
            <w:rFonts w:ascii="Helvetica" w:hAnsi="Helvetica" w:cs="Arial"/>
            <w:sz w:val="22"/>
          </w:rPr>
          <w:t xml:space="preserve"> with </w:t>
        </w:r>
      </w:ins>
      <w:ins w:id="33" w:author="Goodarzi, Hani" w:date="2020-01-06T14:49:00Z">
        <w:r w:rsidR="00882BDE">
          <w:rPr>
            <w:rFonts w:ascii="Helvetica" w:hAnsi="Helvetica" w:cs="Arial"/>
            <w:sz w:val="22"/>
          </w:rPr>
          <w:t>a small bulge around the 5</w:t>
        </w:r>
        <w:r w:rsidR="00882BDE" w:rsidRPr="00882BDE">
          <w:rPr>
            <w:rFonts w:ascii="Helvetica" w:hAnsi="Helvetica" w:cs="Arial"/>
            <w:sz w:val="22"/>
            <w:vertAlign w:val="superscript"/>
            <w:rPrChange w:id="34" w:author="Goodarzi, Hani" w:date="2020-01-06T14:49:00Z">
              <w:rPr>
                <w:rFonts w:ascii="Helvetica" w:hAnsi="Helvetica" w:cs="Arial"/>
                <w:sz w:val="22"/>
              </w:rPr>
            </w:rPrChange>
          </w:rPr>
          <w:t>th</w:t>
        </w:r>
        <w:r w:rsidR="00882BDE">
          <w:rPr>
            <w:rFonts w:ascii="Helvetica" w:hAnsi="Helvetica" w:cs="Arial"/>
            <w:sz w:val="22"/>
          </w:rPr>
          <w:t xml:space="preserve"> position in the stem.</w:t>
        </w:r>
        <w:r w:rsidR="0024435D">
          <w:rPr>
            <w:rFonts w:ascii="Helvetica" w:hAnsi="Helvetica" w:cs="Arial"/>
            <w:sz w:val="22"/>
          </w:rPr>
          <w:t xml:space="preserve"> We have visualized SSEs as a generic stem-loop structure </w:t>
        </w:r>
      </w:ins>
      <w:ins w:id="35" w:author="Goodarzi, Hani" w:date="2020-01-06T14:50:00Z">
        <w:r w:rsidR="0024435D">
          <w:rPr>
            <w:rFonts w:ascii="Helvetica" w:hAnsi="Helvetica" w:cs="Arial"/>
            <w:sz w:val="22"/>
          </w:rPr>
          <w:t>with important positions colored based on their GC content (Figure 1C).</w:t>
        </w:r>
      </w:ins>
      <w:ins w:id="36" w:author="Goodarzi, Hani" w:date="2020-01-06T14:45:00Z">
        <w:r w:rsidR="00882BDE">
          <w:rPr>
            <w:rFonts w:ascii="Helvetica" w:hAnsi="Helvetica" w:cs="Arial"/>
            <w:sz w:val="22"/>
          </w:rPr>
          <w:t xml:space="preserve"> </w:t>
        </w:r>
      </w:ins>
      <w:r w:rsidR="00F838DE" w:rsidRPr="008B5975">
        <w:rPr>
          <w:rFonts w:ascii="Helvetica" w:hAnsi="Helvetica" w:cs="Arial"/>
          <w:sz w:val="22"/>
        </w:rPr>
        <w:t>Next, t</w:t>
      </w:r>
      <w:r w:rsidR="0037328F" w:rsidRPr="008B5975">
        <w:rPr>
          <w:rFonts w:ascii="Helvetica" w:hAnsi="Helvetica" w:cs="Arial"/>
          <w:sz w:val="22"/>
        </w:rPr>
        <w:t>o determin</w:t>
      </w:r>
      <w:r w:rsidR="00F838DE" w:rsidRPr="008B5975">
        <w:rPr>
          <w:rFonts w:ascii="Helvetica" w:hAnsi="Helvetica" w:cs="Arial"/>
          <w:sz w:val="22"/>
        </w:rPr>
        <w:t>e if this structural element has</w:t>
      </w:r>
      <w:r w:rsidR="0037328F" w:rsidRPr="008B5975">
        <w:rPr>
          <w:rFonts w:ascii="Helvetica" w:hAnsi="Helvetica" w:cs="Arial"/>
          <w:sz w:val="22"/>
        </w:rPr>
        <w:t xml:space="preserve"> an effect on </w:t>
      </w:r>
      <w:r w:rsidR="00F0224F" w:rsidRPr="008B5975">
        <w:rPr>
          <w:rFonts w:ascii="Helvetica" w:hAnsi="Helvetica" w:cs="Arial"/>
          <w:sz w:val="22"/>
        </w:rPr>
        <w:t>alternative splicing patterns,</w:t>
      </w:r>
      <w:r w:rsidR="0037328F" w:rsidRPr="008B5975">
        <w:rPr>
          <w:rFonts w:ascii="Helvetica" w:hAnsi="Helvetica" w:cs="Arial"/>
          <w:sz w:val="22"/>
        </w:rPr>
        <w:t xml:space="preserve"> w</w:t>
      </w:r>
      <w:r w:rsidR="009326E3" w:rsidRPr="008B5975">
        <w:rPr>
          <w:rFonts w:ascii="Helvetica" w:hAnsi="Helvetica" w:cs="Arial"/>
          <w:sz w:val="22"/>
        </w:rPr>
        <w:t>e tra</w:t>
      </w:r>
      <w:r w:rsidR="00F62464" w:rsidRPr="008B5975">
        <w:rPr>
          <w:rFonts w:ascii="Helvetica" w:hAnsi="Helvetica" w:cs="Arial"/>
          <w:sz w:val="22"/>
        </w:rPr>
        <w:t xml:space="preserve">nsfected breast cancer cells with </w:t>
      </w:r>
      <w:r w:rsidR="009326E3" w:rsidRPr="008B5975">
        <w:rPr>
          <w:rFonts w:ascii="Helvetica" w:hAnsi="Helvetica" w:cs="Arial"/>
          <w:sz w:val="22"/>
        </w:rPr>
        <w:t>a</w:t>
      </w:r>
      <w:r w:rsidR="00F62464" w:rsidRPr="008B5975">
        <w:rPr>
          <w:rFonts w:ascii="Helvetica" w:hAnsi="Helvetica" w:cs="Arial"/>
          <w:sz w:val="22"/>
        </w:rPr>
        <w:t xml:space="preserve">n </w:t>
      </w:r>
      <w:r w:rsidR="009326E3" w:rsidRPr="008B5975">
        <w:rPr>
          <w:rFonts w:ascii="Helvetica" w:hAnsi="Helvetica" w:cs="Arial"/>
          <w:sz w:val="22"/>
        </w:rPr>
        <w:t>S</w:t>
      </w:r>
      <w:r w:rsidR="0037328F" w:rsidRPr="008B5975">
        <w:rPr>
          <w:rFonts w:ascii="Helvetica" w:hAnsi="Helvetica" w:cs="Arial"/>
          <w:sz w:val="22"/>
        </w:rPr>
        <w:t>SE mimetic</w:t>
      </w:r>
      <w:r w:rsidR="009326E3" w:rsidRPr="008B5975">
        <w:rPr>
          <w:rFonts w:ascii="Helvetica" w:hAnsi="Helvetica" w:cs="Arial"/>
          <w:sz w:val="22"/>
        </w:rPr>
        <w:t xml:space="preserve"> RNA oligo</w:t>
      </w:r>
      <w:r w:rsidR="00F838DE" w:rsidRPr="008B5975">
        <w:rPr>
          <w:rFonts w:ascii="Helvetica" w:hAnsi="Helvetica" w:cs="Arial"/>
          <w:sz w:val="22"/>
        </w:rPr>
        <w:t>nucleotide</w:t>
      </w:r>
      <w:r w:rsidR="00C50C97" w:rsidRPr="008B5975">
        <w:rPr>
          <w:rFonts w:ascii="Helvetica" w:hAnsi="Helvetica" w:cs="Arial"/>
          <w:sz w:val="22"/>
        </w:rPr>
        <w:t xml:space="preserve"> consisting of three tandem S</w:t>
      </w:r>
      <w:r w:rsidR="0037328F" w:rsidRPr="008B5975">
        <w:rPr>
          <w:rFonts w:ascii="Helvetica" w:hAnsi="Helvetica" w:cs="Arial"/>
          <w:sz w:val="22"/>
        </w:rPr>
        <w:t>SE elements</w:t>
      </w:r>
      <w:r w:rsidR="00117CC5" w:rsidRPr="008B5975">
        <w:rPr>
          <w:rFonts w:ascii="Helvetica" w:hAnsi="Helvetica" w:cs="Arial"/>
          <w:sz w:val="22"/>
        </w:rPr>
        <w:t>. These elements were</w:t>
      </w:r>
      <w:r w:rsidR="0037328F" w:rsidRPr="008B5975">
        <w:rPr>
          <w:rFonts w:ascii="Helvetica" w:hAnsi="Helvetica" w:cs="Arial"/>
          <w:sz w:val="22"/>
        </w:rPr>
        <w:t xml:space="preserve"> of different primary sequence</w:t>
      </w:r>
      <w:r w:rsidR="00F62464" w:rsidRPr="008B5975">
        <w:rPr>
          <w:rFonts w:ascii="Helvetica" w:hAnsi="Helvetica" w:cs="Arial"/>
          <w:sz w:val="22"/>
        </w:rPr>
        <w:t xml:space="preserve"> but were </w:t>
      </w:r>
      <w:r w:rsidR="0037328F" w:rsidRPr="008B5975">
        <w:rPr>
          <w:rFonts w:ascii="Helvetica" w:hAnsi="Helvetica" w:cs="Arial"/>
          <w:sz w:val="22"/>
        </w:rPr>
        <w:t xml:space="preserve">all predicted to </w:t>
      </w:r>
      <w:del w:id="37" w:author="Goodarzi, Hani" w:date="2020-01-06T14:52:00Z">
        <w:r w:rsidR="0037328F" w:rsidRPr="008B5975" w:rsidDel="002A3019">
          <w:rPr>
            <w:rFonts w:ascii="Helvetica" w:hAnsi="Helvetica" w:cs="Arial"/>
            <w:sz w:val="22"/>
          </w:rPr>
          <w:delText>form secondary structure</w:delText>
        </w:r>
        <w:r w:rsidR="006248AA" w:rsidRPr="008B5975" w:rsidDel="002A3019">
          <w:rPr>
            <w:rFonts w:ascii="Helvetica" w:hAnsi="Helvetica" w:cs="Arial"/>
            <w:sz w:val="22"/>
          </w:rPr>
          <w:delText>s</w:delText>
        </w:r>
        <w:r w:rsidR="00F838DE" w:rsidRPr="008B5975" w:rsidDel="002A3019">
          <w:rPr>
            <w:rFonts w:ascii="Helvetica" w:hAnsi="Helvetica" w:cs="Arial"/>
            <w:sz w:val="22"/>
          </w:rPr>
          <w:delText xml:space="preserve"> </w:delText>
        </w:r>
        <w:r w:rsidR="00F62464" w:rsidRPr="008B5975" w:rsidDel="002A3019">
          <w:rPr>
            <w:rFonts w:ascii="Helvetica" w:hAnsi="Helvetica" w:cs="Arial"/>
            <w:sz w:val="22"/>
          </w:rPr>
          <w:delText>conforming to an</w:delText>
        </w:r>
      </w:del>
      <w:ins w:id="38" w:author="Goodarzi, Hani" w:date="2020-01-06T14:52:00Z">
        <w:r w:rsidR="002A3019">
          <w:rPr>
            <w:rFonts w:ascii="Helvetica" w:hAnsi="Helvetica" w:cs="Arial"/>
            <w:sz w:val="22"/>
          </w:rPr>
          <w:t>match</w:t>
        </w:r>
      </w:ins>
      <w:r w:rsidR="00F62464" w:rsidRPr="008B5975">
        <w:rPr>
          <w:rFonts w:ascii="Helvetica" w:hAnsi="Helvetica" w:cs="Arial"/>
          <w:sz w:val="22"/>
        </w:rPr>
        <w:t xml:space="preserve"> SSE</w:t>
      </w:r>
      <w:ins w:id="39" w:author="Goodarzi, Hani" w:date="2020-01-06T14:52:00Z">
        <w:r w:rsidR="002A3019">
          <w:rPr>
            <w:rFonts w:ascii="Helvetica" w:hAnsi="Helvetica" w:cs="Arial"/>
            <w:sz w:val="22"/>
          </w:rPr>
          <w:t>s</w:t>
        </w:r>
      </w:ins>
      <w:r w:rsidR="00F62464" w:rsidRPr="008B5975">
        <w:rPr>
          <w:rFonts w:ascii="Helvetica" w:hAnsi="Helvetica" w:cs="Arial"/>
          <w:sz w:val="22"/>
        </w:rPr>
        <w:t xml:space="preserve"> </w:t>
      </w:r>
      <w:r w:rsidR="00FA59F5" w:rsidRPr="008B5975">
        <w:rPr>
          <w:rFonts w:ascii="Helvetica" w:hAnsi="Helvetica" w:cs="Arial"/>
          <w:sz w:val="22"/>
        </w:rPr>
        <w:t>(</w:t>
      </w:r>
      <w:r w:rsidR="006F68AB">
        <w:rPr>
          <w:rFonts w:ascii="Helvetica" w:hAnsi="Helvetica" w:cs="Arial"/>
          <w:sz w:val="22"/>
        </w:rPr>
        <w:t>Figure S1</w:t>
      </w:r>
      <w:ins w:id="40" w:author="Lisa Fish" w:date="2020-01-08T17:12:00Z">
        <w:r w:rsidR="00C512EC">
          <w:rPr>
            <w:rFonts w:ascii="Helvetica" w:hAnsi="Helvetica" w:cs="Arial"/>
            <w:sz w:val="22"/>
          </w:rPr>
          <w:t>B</w:t>
        </w:r>
      </w:ins>
      <w:r w:rsidR="00F838DE" w:rsidRPr="008B5975">
        <w:rPr>
          <w:rFonts w:ascii="Helvetica" w:hAnsi="Helvetica" w:cs="Arial"/>
          <w:sz w:val="22"/>
        </w:rPr>
        <w:t>)</w:t>
      </w:r>
      <w:r w:rsidR="0037328F" w:rsidRPr="008B5975">
        <w:rPr>
          <w:rFonts w:ascii="Helvetica" w:hAnsi="Helvetica" w:cs="Arial"/>
          <w:sz w:val="22"/>
        </w:rPr>
        <w:t xml:space="preserve">. </w:t>
      </w:r>
      <w:r w:rsidR="00F0224F" w:rsidRPr="008B5975">
        <w:rPr>
          <w:rFonts w:ascii="Helvetica" w:hAnsi="Helvetica" w:cs="Arial"/>
          <w:sz w:val="22"/>
        </w:rPr>
        <w:t>We expected that this mimetic would act as a sponge for factors that</w:t>
      </w:r>
      <w:r w:rsidR="00C50C97" w:rsidRPr="008B5975">
        <w:rPr>
          <w:rFonts w:ascii="Helvetica" w:hAnsi="Helvetica" w:cs="Arial"/>
          <w:sz w:val="22"/>
        </w:rPr>
        <w:t xml:space="preserve"> bind endogenous S</w:t>
      </w:r>
      <w:r w:rsidR="00F0224F" w:rsidRPr="008B5975">
        <w:rPr>
          <w:rFonts w:ascii="Helvetica" w:hAnsi="Helvetica" w:cs="Arial"/>
          <w:sz w:val="22"/>
        </w:rPr>
        <w:t xml:space="preserve">SE elements, thereby </w:t>
      </w:r>
      <w:r w:rsidR="00346339" w:rsidRPr="008B5975">
        <w:rPr>
          <w:rFonts w:ascii="Helvetica" w:hAnsi="Helvetica" w:cs="Arial"/>
          <w:sz w:val="22"/>
        </w:rPr>
        <w:t>inhibiting these factors from performing their usual functions</w:t>
      </w:r>
      <w:r w:rsidR="00F0224F" w:rsidRPr="008B5975">
        <w:rPr>
          <w:rFonts w:ascii="Helvetica" w:hAnsi="Helvetica" w:cs="Arial"/>
          <w:sz w:val="22"/>
        </w:rPr>
        <w:t xml:space="preserve">. </w:t>
      </w:r>
      <w:r w:rsidR="00346339" w:rsidRPr="008B5975">
        <w:rPr>
          <w:rFonts w:ascii="Helvetica" w:hAnsi="Helvetica" w:cs="Arial"/>
          <w:sz w:val="22"/>
        </w:rPr>
        <w:t>I</w:t>
      </w:r>
      <w:r w:rsidR="00F0224F" w:rsidRPr="008B5975">
        <w:rPr>
          <w:rFonts w:ascii="Helvetica" w:hAnsi="Helvetica" w:cs="Arial"/>
          <w:sz w:val="22"/>
        </w:rPr>
        <w:t>n cells transfected with this mimetic</w:t>
      </w:r>
      <w:r w:rsidR="00346339" w:rsidRPr="008B5975">
        <w:rPr>
          <w:rFonts w:ascii="Helvetica" w:hAnsi="Helvetica" w:cs="Arial"/>
          <w:sz w:val="22"/>
        </w:rPr>
        <w:t xml:space="preserve"> </w:t>
      </w:r>
      <w:r w:rsidR="00DB082C" w:rsidRPr="008B5975">
        <w:rPr>
          <w:rFonts w:ascii="Helvetica" w:hAnsi="Helvetica" w:cs="Arial"/>
          <w:sz w:val="22"/>
        </w:rPr>
        <w:t xml:space="preserve">compared to those transfected with a scrambled control oligonucleotide </w:t>
      </w:r>
      <w:r w:rsidR="00F838DE" w:rsidRPr="008B5975">
        <w:rPr>
          <w:rFonts w:ascii="Helvetica" w:hAnsi="Helvetica" w:cs="Arial"/>
          <w:sz w:val="22"/>
        </w:rPr>
        <w:t>we observed</w:t>
      </w:r>
      <w:r w:rsidR="00F0224F" w:rsidRPr="008B5975">
        <w:rPr>
          <w:rFonts w:ascii="Helvetica" w:hAnsi="Helvetica" w:cs="Arial"/>
          <w:sz w:val="22"/>
        </w:rPr>
        <w:t xml:space="preserve"> a relative increase in the</w:t>
      </w:r>
      <w:r w:rsidR="00346339" w:rsidRPr="008B5975">
        <w:rPr>
          <w:rFonts w:ascii="Helvetica" w:hAnsi="Helvetica" w:cs="Arial"/>
          <w:sz w:val="22"/>
        </w:rPr>
        <w:t xml:space="preserve"> skipped exon variant</w:t>
      </w:r>
      <w:r w:rsidR="00F0224F" w:rsidRPr="008B5975">
        <w:rPr>
          <w:rFonts w:ascii="Helvetica" w:hAnsi="Helvetica" w:cs="Arial"/>
          <w:sz w:val="22"/>
        </w:rPr>
        <w:t xml:space="preserve"> </w:t>
      </w:r>
      <w:r w:rsidR="00C50C97" w:rsidRPr="008B5975">
        <w:rPr>
          <w:rFonts w:ascii="Helvetica" w:hAnsi="Helvetica" w:cs="Arial"/>
          <w:sz w:val="22"/>
        </w:rPr>
        <w:t xml:space="preserve">of </w:t>
      </w:r>
      <w:r w:rsidR="00F0224F" w:rsidRPr="008B5975">
        <w:rPr>
          <w:rFonts w:ascii="Helvetica" w:hAnsi="Helvetica" w:cs="Arial"/>
          <w:sz w:val="22"/>
        </w:rPr>
        <w:t>transcript</w:t>
      </w:r>
      <w:r w:rsidR="00C50C97" w:rsidRPr="008B5975">
        <w:rPr>
          <w:rFonts w:ascii="Helvetica" w:hAnsi="Helvetica" w:cs="Arial"/>
          <w:sz w:val="22"/>
        </w:rPr>
        <w:t>s</w:t>
      </w:r>
      <w:r w:rsidR="00F838DE" w:rsidRPr="008B5975">
        <w:rPr>
          <w:rFonts w:ascii="Helvetica" w:hAnsi="Helvetica" w:cs="Arial"/>
          <w:sz w:val="22"/>
        </w:rPr>
        <w:t xml:space="preserve"> (decreased </w:t>
      </w:r>
      <w:r w:rsidR="00F16E79" w:rsidRPr="008B5975">
        <w:rPr>
          <w:rFonts w:ascii="Helvetica" w:hAnsi="Helvetica" w:cs="Arial"/>
          <w:sz w:val="22"/>
        </w:rPr>
        <w:t>Ψ</w:t>
      </w:r>
      <w:r w:rsidR="00F838DE" w:rsidRPr="008B5975">
        <w:rPr>
          <w:rFonts w:ascii="Helvetica" w:hAnsi="Helvetica" w:cs="Arial"/>
          <w:sz w:val="22"/>
        </w:rPr>
        <w:t>)</w:t>
      </w:r>
      <w:r w:rsidR="00F0224F" w:rsidRPr="008B5975">
        <w:rPr>
          <w:rFonts w:ascii="Helvetica" w:hAnsi="Helvetica" w:cs="Arial"/>
          <w:sz w:val="22"/>
        </w:rPr>
        <w:t xml:space="preserve"> </w:t>
      </w:r>
      <w:r w:rsidR="00C50C97" w:rsidRPr="008B5975">
        <w:rPr>
          <w:rFonts w:ascii="Helvetica" w:hAnsi="Helvetica" w:cs="Arial"/>
          <w:sz w:val="22"/>
        </w:rPr>
        <w:t>contain</w:t>
      </w:r>
      <w:r w:rsidR="00F838DE" w:rsidRPr="008B5975">
        <w:rPr>
          <w:rFonts w:ascii="Helvetica" w:hAnsi="Helvetica" w:cs="Arial"/>
          <w:sz w:val="22"/>
        </w:rPr>
        <w:t>ing</w:t>
      </w:r>
      <w:r w:rsidR="00C50C97" w:rsidRPr="008B5975">
        <w:rPr>
          <w:rFonts w:ascii="Helvetica" w:hAnsi="Helvetica" w:cs="Arial"/>
          <w:sz w:val="22"/>
        </w:rPr>
        <w:t xml:space="preserve"> an endogenous S</w:t>
      </w:r>
      <w:r w:rsidR="00F0224F" w:rsidRPr="008B5975">
        <w:rPr>
          <w:rFonts w:ascii="Helvetica" w:hAnsi="Helvetica" w:cs="Arial"/>
          <w:sz w:val="22"/>
        </w:rPr>
        <w:t>SE</w:t>
      </w:r>
      <w:r w:rsidR="00C50C97" w:rsidRPr="008B5975">
        <w:rPr>
          <w:rFonts w:ascii="Helvetica" w:hAnsi="Helvetica" w:cs="Arial"/>
          <w:sz w:val="22"/>
        </w:rPr>
        <w:t xml:space="preserve"> in the skipped exon or </w:t>
      </w:r>
      <w:r w:rsidR="008F1F3E" w:rsidRPr="008B5975">
        <w:rPr>
          <w:rFonts w:ascii="Helvetica" w:hAnsi="Helvetica" w:cs="Arial"/>
          <w:sz w:val="22"/>
        </w:rPr>
        <w:t>the flanking</w:t>
      </w:r>
      <w:r w:rsidR="001E3B7C" w:rsidRPr="008B5975">
        <w:rPr>
          <w:rFonts w:ascii="Helvetica" w:hAnsi="Helvetica" w:cs="Arial"/>
          <w:sz w:val="22"/>
        </w:rPr>
        <w:t xml:space="preserve"> </w:t>
      </w:r>
      <w:r w:rsidR="00C50C97" w:rsidRPr="008B5975">
        <w:rPr>
          <w:rFonts w:ascii="Helvetica" w:hAnsi="Helvetica" w:cs="Arial"/>
          <w:sz w:val="22"/>
        </w:rPr>
        <w:t>intro</w:t>
      </w:r>
      <w:r w:rsidR="004078AC" w:rsidRPr="008B5975">
        <w:rPr>
          <w:rFonts w:ascii="Helvetica" w:hAnsi="Helvetica" w:cs="Arial"/>
          <w:sz w:val="22"/>
        </w:rPr>
        <w:t>nic sequences</w:t>
      </w:r>
      <w:r w:rsidR="005D76AF">
        <w:rPr>
          <w:rFonts w:ascii="Helvetica" w:hAnsi="Helvetica" w:cs="Arial"/>
          <w:sz w:val="22"/>
        </w:rPr>
        <w:t xml:space="preserve"> (</w:t>
      </w:r>
      <w:r w:rsidR="006F68AB">
        <w:rPr>
          <w:rFonts w:ascii="Helvetica" w:hAnsi="Helvetica" w:cs="Arial"/>
          <w:sz w:val="22"/>
        </w:rPr>
        <w:t>Figure S1</w:t>
      </w:r>
      <w:ins w:id="41" w:author="Lisa Fish" w:date="2020-01-08T17:13:00Z">
        <w:r w:rsidR="00C512EC">
          <w:rPr>
            <w:rFonts w:ascii="Helvetica" w:hAnsi="Helvetica" w:cs="Arial"/>
            <w:sz w:val="22"/>
          </w:rPr>
          <w:t>C</w:t>
        </w:r>
      </w:ins>
      <w:r w:rsidR="00F838DE" w:rsidRPr="008B5975">
        <w:rPr>
          <w:rFonts w:ascii="Helvetica" w:hAnsi="Helvetica" w:cs="Arial"/>
          <w:sz w:val="22"/>
        </w:rPr>
        <w:t>)</w:t>
      </w:r>
      <w:r w:rsidR="00F0224F" w:rsidRPr="008B5975">
        <w:rPr>
          <w:rFonts w:ascii="Helvetica" w:hAnsi="Helvetica" w:cs="Arial"/>
          <w:sz w:val="22"/>
        </w:rPr>
        <w:t>.</w:t>
      </w:r>
      <w:r w:rsidR="000F7784" w:rsidRPr="008B5975">
        <w:rPr>
          <w:rFonts w:ascii="Helvetica" w:hAnsi="Helvetica" w:cs="Arial"/>
          <w:sz w:val="22"/>
        </w:rPr>
        <w:t xml:space="preserve"> </w:t>
      </w:r>
      <w:r w:rsidR="00F838DE" w:rsidRPr="008B5975">
        <w:rPr>
          <w:rFonts w:ascii="Helvetica" w:hAnsi="Helvetica" w:cs="Arial"/>
          <w:sz w:val="22"/>
        </w:rPr>
        <w:t>This provided evidence that S</w:t>
      </w:r>
      <w:r w:rsidR="000F7784" w:rsidRPr="008B5975">
        <w:rPr>
          <w:rFonts w:ascii="Helvetica" w:hAnsi="Helvetica" w:cs="Arial"/>
          <w:sz w:val="22"/>
        </w:rPr>
        <w:t>SE</w:t>
      </w:r>
      <w:r w:rsidR="002362F1" w:rsidRPr="008B5975">
        <w:rPr>
          <w:rFonts w:ascii="Helvetica" w:hAnsi="Helvetica" w:cs="Arial"/>
          <w:sz w:val="22"/>
        </w:rPr>
        <w:t xml:space="preserve"> elements</w:t>
      </w:r>
      <w:r w:rsidR="000F7784" w:rsidRPr="008B5975">
        <w:rPr>
          <w:rFonts w:ascii="Helvetica" w:hAnsi="Helvetica" w:cs="Arial"/>
          <w:sz w:val="22"/>
        </w:rPr>
        <w:t xml:space="preserve"> c</w:t>
      </w:r>
      <w:r w:rsidR="00F838DE" w:rsidRPr="008B5975">
        <w:rPr>
          <w:rFonts w:ascii="Helvetica" w:hAnsi="Helvetica" w:cs="Arial"/>
          <w:sz w:val="22"/>
        </w:rPr>
        <w:t xml:space="preserve">an impact the </w:t>
      </w:r>
      <w:r w:rsidR="002362F1" w:rsidRPr="008B5975">
        <w:rPr>
          <w:rFonts w:ascii="Helvetica" w:hAnsi="Helvetica" w:cs="Arial"/>
          <w:sz w:val="22"/>
        </w:rPr>
        <w:t>alternative splicing</w:t>
      </w:r>
      <w:r w:rsidR="000F7784" w:rsidRPr="008B5975">
        <w:rPr>
          <w:rFonts w:ascii="Helvetica" w:hAnsi="Helvetica" w:cs="Arial"/>
          <w:sz w:val="22"/>
        </w:rPr>
        <w:t xml:space="preserve"> of </w:t>
      </w:r>
      <w:r w:rsidR="00F838DE" w:rsidRPr="008B5975">
        <w:rPr>
          <w:rFonts w:ascii="Helvetica" w:hAnsi="Helvetica" w:cs="Arial"/>
          <w:sz w:val="22"/>
        </w:rPr>
        <w:t>their</w:t>
      </w:r>
      <w:r w:rsidR="000F7784" w:rsidRPr="008B5975">
        <w:rPr>
          <w:rFonts w:ascii="Helvetica" w:hAnsi="Helvetica" w:cs="Arial"/>
          <w:sz w:val="22"/>
        </w:rPr>
        <w:t xml:space="preserve"> host transcripts.</w:t>
      </w:r>
    </w:p>
    <w:p w14:paraId="362CA209" w14:textId="4493AA24" w:rsidR="00237E76" w:rsidRPr="008B5975" w:rsidRDefault="00237E76">
      <w:pPr>
        <w:rPr>
          <w:rFonts w:ascii="Helvetica" w:hAnsi="Helvetica" w:cs="Arial"/>
          <w:sz w:val="22"/>
        </w:rPr>
      </w:pPr>
    </w:p>
    <w:p w14:paraId="0B3C135F" w14:textId="0EB46A20" w:rsidR="00497FB5" w:rsidRDefault="00497FB5" w:rsidP="00497FB5">
      <w:pPr>
        <w:rPr>
          <w:ins w:id="42" w:author="Lisa Fish" w:date="2020-01-06T15:45:00Z"/>
          <w:rFonts w:ascii="Helvetica" w:hAnsi="Helvetica" w:cs="Arial"/>
          <w:sz w:val="22"/>
        </w:rPr>
      </w:pPr>
    </w:p>
    <w:p w14:paraId="1DEC3F10" w14:textId="77777777" w:rsidR="00497FB5" w:rsidRDefault="00497FB5" w:rsidP="00497FB5">
      <w:pPr>
        <w:rPr>
          <w:rFonts w:ascii="Helvetica" w:hAnsi="Helvetica" w:cs="Arial"/>
          <w:sz w:val="22"/>
        </w:rPr>
      </w:pPr>
    </w:p>
    <w:p w14:paraId="3EE1774D" w14:textId="1692C1CB" w:rsidR="003E7CD8" w:rsidRPr="008B5975" w:rsidRDefault="00497FB5" w:rsidP="0006208F">
      <w:pPr>
        <w:ind w:firstLine="720"/>
        <w:rPr>
          <w:rFonts w:ascii="Helvetica" w:hAnsi="Helvetica" w:cs="Arial"/>
          <w:sz w:val="22"/>
        </w:rPr>
      </w:pPr>
      <w:r w:rsidRPr="00962F60">
        <w:rPr>
          <w:rFonts w:ascii="Helvetica" w:hAnsi="Helvetica" w:cs="Arial"/>
          <w:noProof/>
          <w:sz w:val="22"/>
        </w:rPr>
        <w:lastRenderedPageBreak/>
        <w:drawing>
          <wp:inline distT="0" distB="0" distL="0" distR="0" wp14:anchorId="4B1DAB4D" wp14:editId="446F1914">
            <wp:extent cx="5092297" cy="4914900"/>
            <wp:effectExtent l="0" t="0" r="0" b="0"/>
            <wp:docPr id="1" name="Picture 1" descr="Macintosh HD:Users:lisafish:Desktop:Fig 1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safish:Desktop:Fig 1 cell.e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2297" cy="4914900"/>
                    </a:xfrm>
                    <a:prstGeom prst="rect">
                      <a:avLst/>
                    </a:prstGeom>
                    <a:noFill/>
                    <a:ln>
                      <a:noFill/>
                    </a:ln>
                  </pic:spPr>
                </pic:pic>
              </a:graphicData>
            </a:graphic>
          </wp:inline>
        </w:drawing>
      </w:r>
    </w:p>
    <w:p w14:paraId="3E7C798E" w14:textId="014507DD" w:rsidR="0042616B" w:rsidRPr="008B5975" w:rsidRDefault="0042616B" w:rsidP="0091252A">
      <w:pPr>
        <w:ind w:firstLine="720"/>
        <w:jc w:val="center"/>
        <w:rPr>
          <w:rFonts w:ascii="Helvetica" w:hAnsi="Helvetica" w:cs="Arial"/>
          <w:sz w:val="22"/>
        </w:rPr>
      </w:pPr>
    </w:p>
    <w:p w14:paraId="64CFA5CA" w14:textId="7658BC76" w:rsidR="00B0708C" w:rsidRDefault="00237E76" w:rsidP="00147F85">
      <w:pPr>
        <w:rPr>
          <w:ins w:id="43" w:author="Lisa Fish" w:date="2020-01-07T15:33:00Z"/>
          <w:rFonts w:ascii="Helvetica" w:hAnsi="Helvetica" w:cs="Arial"/>
          <w:sz w:val="18"/>
          <w:szCs w:val="20"/>
        </w:rPr>
      </w:pPr>
      <w:r w:rsidRPr="008B5975">
        <w:rPr>
          <w:rFonts w:ascii="Helvetica" w:hAnsi="Helvetica" w:cs="Arial"/>
          <w:b/>
          <w:sz w:val="18"/>
          <w:szCs w:val="20"/>
        </w:rPr>
        <w:t xml:space="preserve">Fig. 1. Metastatic breast cancer-associated changes in cassette exon splicing are regulated by RNA structural element SSE and </w:t>
      </w:r>
      <w:ins w:id="44" w:author="Lisa Fish" w:date="2020-01-06T15:48:00Z">
        <w:r w:rsidR="00497FB5">
          <w:rPr>
            <w:rFonts w:ascii="Helvetica" w:hAnsi="Helvetica" w:cs="Arial"/>
            <w:b/>
            <w:sz w:val="18"/>
            <w:szCs w:val="20"/>
          </w:rPr>
          <w:t xml:space="preserve">RNA binding protein </w:t>
        </w:r>
      </w:ins>
      <w:r w:rsidRPr="008B5975">
        <w:rPr>
          <w:rFonts w:ascii="Helvetica" w:hAnsi="Helvetica" w:cs="Arial"/>
          <w:b/>
          <w:sz w:val="18"/>
          <w:szCs w:val="20"/>
        </w:rPr>
        <w:t>SNRPA1.</w:t>
      </w:r>
      <w:r w:rsidR="009F362C" w:rsidRPr="008B5975">
        <w:rPr>
          <w:rFonts w:ascii="Helvetica" w:hAnsi="Helvetica" w:cs="Arial"/>
          <w:b/>
          <w:sz w:val="18"/>
          <w:szCs w:val="20"/>
        </w:rPr>
        <w:t xml:space="preserve"> </w:t>
      </w:r>
      <w:r w:rsidR="00274E1E" w:rsidRPr="00274E1E">
        <w:rPr>
          <w:rFonts w:ascii="Helvetica" w:hAnsi="Helvetica" w:cs="Arial"/>
          <w:sz w:val="18"/>
          <w:szCs w:val="20"/>
        </w:rPr>
        <w:t>(</w:t>
      </w:r>
      <w:r w:rsidR="00274E1E">
        <w:rPr>
          <w:rFonts w:ascii="Helvetica" w:hAnsi="Helvetica" w:cs="Arial"/>
          <w:b/>
          <w:sz w:val="18"/>
          <w:szCs w:val="20"/>
        </w:rPr>
        <w:t>A</w:t>
      </w:r>
      <w:r w:rsidR="00274E1E" w:rsidRPr="00274E1E">
        <w:rPr>
          <w:rFonts w:ascii="Helvetica" w:hAnsi="Helvetica" w:cs="Arial"/>
          <w:sz w:val="18"/>
          <w:szCs w:val="20"/>
        </w:rPr>
        <w:t>)</w:t>
      </w:r>
      <w:r w:rsidRPr="008B5975">
        <w:rPr>
          <w:rFonts w:ascii="Helvetica" w:hAnsi="Helvetica" w:cs="Arial"/>
          <w:sz w:val="18"/>
          <w:szCs w:val="20"/>
        </w:rPr>
        <w:t xml:space="preserve"> Volcano plot showing distribution of relative changes in alternative splicing (</w:t>
      </w:r>
      <w:r w:rsidR="00FB400D" w:rsidRPr="008B5975">
        <w:rPr>
          <w:rFonts w:ascii="Helvetica" w:hAnsi="Helvetica" w:cs="Arial"/>
          <w:sz w:val="18"/>
          <w:szCs w:val="20"/>
        </w:rPr>
        <w:t xml:space="preserve">change in </w:t>
      </w:r>
      <w:r w:rsidRPr="008B5975">
        <w:rPr>
          <w:rFonts w:ascii="Helvetica" w:hAnsi="Helvetica" w:cs="Arial"/>
          <w:sz w:val="18"/>
          <w:szCs w:val="20"/>
        </w:rPr>
        <w:t>percent spliced in (ΔΨ)) in MDA-LM2 compared to MDA-parental breast cancer cells.</w:t>
      </w:r>
      <w:r w:rsidR="00274E1E">
        <w:rPr>
          <w:rFonts w:ascii="Helvetica" w:hAnsi="Helvetica" w:cs="Arial"/>
          <w:sz w:val="18"/>
          <w:szCs w:val="20"/>
        </w:rPr>
        <w:t xml:space="preserve"> (</w:t>
      </w:r>
      <w:r w:rsidR="00274E1E" w:rsidRPr="00274E1E">
        <w:rPr>
          <w:rFonts w:ascii="Helvetica" w:hAnsi="Helvetica" w:cs="Arial"/>
          <w:b/>
          <w:sz w:val="18"/>
          <w:szCs w:val="20"/>
        </w:rPr>
        <w:t>B</w:t>
      </w:r>
      <w:r w:rsidR="00274E1E">
        <w:rPr>
          <w:rFonts w:ascii="Helvetica" w:hAnsi="Helvetica" w:cs="Arial"/>
          <w:sz w:val="18"/>
          <w:szCs w:val="20"/>
        </w:rPr>
        <w:t>)</w:t>
      </w:r>
      <w:r w:rsidRPr="008B5975">
        <w:rPr>
          <w:rFonts w:ascii="Helvetica" w:hAnsi="Helvetica" w:cs="Arial"/>
          <w:sz w:val="18"/>
          <w:szCs w:val="20"/>
        </w:rPr>
        <w:t xml:space="preserve"> Heatmap showing enrichment of the SSE RNA structural element in exons </w:t>
      </w:r>
      <w:r w:rsidR="008F1F3E" w:rsidRPr="008B5975">
        <w:rPr>
          <w:rFonts w:ascii="Helvetica" w:hAnsi="Helvetica" w:cs="Arial"/>
          <w:sz w:val="18"/>
          <w:szCs w:val="20"/>
        </w:rPr>
        <w:t>(</w:t>
      </w:r>
      <w:r w:rsidRPr="008B5975">
        <w:rPr>
          <w:rFonts w:ascii="Helvetica" w:hAnsi="Helvetica" w:cs="Arial"/>
          <w:sz w:val="18"/>
          <w:szCs w:val="20"/>
        </w:rPr>
        <w:t xml:space="preserve">and </w:t>
      </w:r>
      <w:r w:rsidR="008F1F3E" w:rsidRPr="008B5975">
        <w:rPr>
          <w:rFonts w:ascii="Helvetica" w:hAnsi="Helvetica" w:cs="Arial"/>
          <w:sz w:val="18"/>
          <w:szCs w:val="20"/>
        </w:rPr>
        <w:t xml:space="preserve">flanking </w:t>
      </w:r>
      <w:r w:rsidRPr="008B5975">
        <w:rPr>
          <w:rFonts w:ascii="Helvetica" w:hAnsi="Helvetica" w:cs="Arial"/>
          <w:sz w:val="18"/>
          <w:szCs w:val="20"/>
        </w:rPr>
        <w:t>intron</w:t>
      </w:r>
      <w:r w:rsidR="004078AC" w:rsidRPr="008B5975">
        <w:rPr>
          <w:rFonts w:ascii="Helvetica" w:hAnsi="Helvetica" w:cs="Arial"/>
          <w:sz w:val="18"/>
          <w:szCs w:val="20"/>
        </w:rPr>
        <w:t>ic sequences</w:t>
      </w:r>
      <w:r w:rsidR="008F1F3E" w:rsidRPr="008B5975">
        <w:rPr>
          <w:rFonts w:ascii="Helvetica" w:hAnsi="Helvetica" w:cs="Arial"/>
          <w:sz w:val="18"/>
          <w:szCs w:val="20"/>
        </w:rPr>
        <w:t>)</w:t>
      </w:r>
      <w:r w:rsidRPr="008B5975">
        <w:rPr>
          <w:rFonts w:ascii="Helvetica" w:hAnsi="Helvetica" w:cs="Arial"/>
          <w:sz w:val="18"/>
          <w:szCs w:val="20"/>
        </w:rPr>
        <w:t xml:space="preserve"> with increased ΔΨ in MDA-LM2 c</w:t>
      </w:r>
      <w:r w:rsidR="00AD5100" w:rsidRPr="008B5975">
        <w:rPr>
          <w:rFonts w:ascii="Helvetica" w:hAnsi="Helvetica" w:cs="Arial"/>
          <w:sz w:val="18"/>
          <w:szCs w:val="20"/>
        </w:rPr>
        <w:t>ompared to MDA-parental cells.</w:t>
      </w:r>
      <w:r w:rsidR="00391219" w:rsidRPr="008B5975">
        <w:rPr>
          <w:rFonts w:ascii="Helvetica" w:hAnsi="Helvetica" w:cs="Arial"/>
          <w:sz w:val="18"/>
          <w:szCs w:val="20"/>
        </w:rPr>
        <w:t xml:space="preserve"> </w:t>
      </w:r>
      <w:r w:rsidRPr="008B5975">
        <w:rPr>
          <w:rFonts w:ascii="Helvetica" w:hAnsi="Helvetica" w:cs="Arial"/>
          <w:sz w:val="18"/>
          <w:szCs w:val="20"/>
        </w:rPr>
        <w:t>Gold represents enrichment of SSEs, while blue denotes depletion of SSEs. Statistically significant enrichment and depletion of SSEs, based on hypergeometric tests, are signified by red and dark blue borders, respectively. Also included are mutual information (MI) values and their associated Z scores.</w:t>
      </w:r>
      <w:ins w:id="45" w:author="Lisa Fish" w:date="2020-01-07T15:32:00Z">
        <w:r w:rsidR="00F61B6D">
          <w:rPr>
            <w:rFonts w:ascii="Helvetica" w:hAnsi="Helvetica" w:cs="Arial"/>
            <w:sz w:val="18"/>
            <w:szCs w:val="20"/>
          </w:rPr>
          <w:t xml:space="preserve"> (</w:t>
        </w:r>
        <w:r w:rsidR="00F61B6D" w:rsidRPr="003F0DA1">
          <w:rPr>
            <w:rFonts w:ascii="Helvetica" w:hAnsi="Helvetica" w:cs="Arial"/>
            <w:b/>
            <w:bCs/>
            <w:sz w:val="18"/>
            <w:szCs w:val="20"/>
          </w:rPr>
          <w:t>C</w:t>
        </w:r>
        <w:r w:rsidR="00F61B6D">
          <w:rPr>
            <w:rFonts w:ascii="Helvetica" w:hAnsi="Helvetica" w:cs="Arial"/>
            <w:sz w:val="18"/>
            <w:szCs w:val="20"/>
          </w:rPr>
          <w:t>)</w:t>
        </w:r>
      </w:ins>
      <w:ins w:id="46" w:author="Lisa Fish" w:date="2020-01-07T15:33:00Z">
        <w:r w:rsidR="00F61B6D" w:rsidRPr="00F61B6D">
          <w:rPr>
            <w:rFonts w:ascii="Helvetica" w:hAnsi="Helvetica" w:cs="Arial"/>
            <w:sz w:val="18"/>
            <w:szCs w:val="20"/>
          </w:rPr>
          <w:t xml:space="preserve"> </w:t>
        </w:r>
        <w:r w:rsidR="00F61B6D" w:rsidRPr="008B5975">
          <w:rPr>
            <w:rFonts w:ascii="Helvetica" w:hAnsi="Helvetica" w:cs="Arial"/>
            <w:sz w:val="18"/>
            <w:szCs w:val="20"/>
          </w:rPr>
          <w:t xml:space="preserve">SSE occurrence map, showing the distribution of SSE instances across the exonic expressed transcriptome (from MDA-231 cells) by genomic coordinates. The top left corner (arrow) corresponds to the start of chromosome 1 and the bottom right corner corresponds to the end of chromosome X. Schematic of SSE structure, with relative GC content indicated by color and dashed lines indicating the possible presence of additional nucleotides. </w:t>
        </w:r>
        <w:r w:rsidR="00F61B6D" w:rsidRPr="00FD6A45">
          <w:rPr>
            <w:rFonts w:ascii="Helvetica" w:hAnsi="Helvetica" w:cs="Arial"/>
            <w:sz w:val="18"/>
            <w:szCs w:val="20"/>
          </w:rPr>
          <w:t>(</w:t>
        </w:r>
        <w:r w:rsidR="00F61B6D">
          <w:rPr>
            <w:rFonts w:ascii="Helvetica" w:hAnsi="Helvetica" w:cs="Arial"/>
            <w:b/>
            <w:sz w:val="18"/>
            <w:szCs w:val="20"/>
          </w:rPr>
          <w:t>D</w:t>
        </w:r>
        <w:r w:rsidR="00F61B6D" w:rsidRPr="00FD6A45">
          <w:rPr>
            <w:rFonts w:ascii="Helvetica" w:hAnsi="Helvetica" w:cs="Arial"/>
            <w:sz w:val="18"/>
            <w:szCs w:val="20"/>
          </w:rPr>
          <w:t>)</w:t>
        </w:r>
        <w:r w:rsidR="00F61B6D" w:rsidRPr="008B5975">
          <w:rPr>
            <w:rFonts w:ascii="Helvetica" w:hAnsi="Helvetica" w:cs="Arial"/>
            <w:sz w:val="18"/>
            <w:szCs w:val="20"/>
          </w:rPr>
          <w:t xml:space="preserve"> Bar graphs showing relative SNRPA1 mRNA levels in MDA-parental and MDA-LM2 cells as measured by qRT-PCR</w:t>
        </w:r>
      </w:ins>
      <w:ins w:id="47" w:author="Lisa Fish" w:date="2020-01-07T15:34:00Z">
        <w:r w:rsidR="00F61B6D">
          <w:rPr>
            <w:rFonts w:ascii="Helvetica" w:hAnsi="Helvetica" w:cs="Arial"/>
            <w:sz w:val="18"/>
            <w:szCs w:val="20"/>
          </w:rPr>
          <w:t>.</w:t>
        </w:r>
      </w:ins>
      <w:ins w:id="48" w:author="Lisa Fish" w:date="2020-01-07T15:33:00Z">
        <w:r w:rsidR="00F61B6D" w:rsidRPr="008B5975">
          <w:rPr>
            <w:rFonts w:ascii="Helvetica" w:hAnsi="Helvetica" w:cs="Arial"/>
            <w:sz w:val="18"/>
            <w:szCs w:val="20"/>
          </w:rPr>
          <w:t xml:space="preserve"> </w:t>
        </w:r>
        <w:r w:rsidR="00F61B6D" w:rsidRPr="008B5975">
          <w:rPr>
            <w:rFonts w:ascii="Helvetica" w:hAnsi="Helvetica" w:cs="Arial"/>
            <w:i/>
            <w:sz w:val="18"/>
            <w:szCs w:val="20"/>
          </w:rPr>
          <w:t>n</w:t>
        </w:r>
        <w:r w:rsidR="00F61B6D" w:rsidRPr="008B5975">
          <w:rPr>
            <w:rFonts w:ascii="Helvetica" w:hAnsi="Helvetica" w:cs="Arial"/>
            <w:sz w:val="18"/>
            <w:szCs w:val="20"/>
          </w:rPr>
          <w:t xml:space="preserve"> = 9 biological replicates. </w:t>
        </w:r>
      </w:ins>
      <w:r w:rsidR="00274E1E">
        <w:rPr>
          <w:rFonts w:ascii="Helvetica" w:hAnsi="Helvetica" w:cs="Arial"/>
          <w:sz w:val="18"/>
          <w:szCs w:val="20"/>
        </w:rPr>
        <w:t>(</w:t>
      </w:r>
      <w:ins w:id="49" w:author="Lisa Fish" w:date="2020-01-07T15:31:00Z">
        <w:r w:rsidR="00F61B6D">
          <w:rPr>
            <w:rFonts w:ascii="Helvetica" w:hAnsi="Helvetica" w:cs="Arial"/>
            <w:b/>
            <w:sz w:val="18"/>
            <w:szCs w:val="20"/>
          </w:rPr>
          <w:t>E</w:t>
        </w:r>
      </w:ins>
      <w:r w:rsidR="00274E1E">
        <w:rPr>
          <w:rFonts w:ascii="Helvetica" w:hAnsi="Helvetica" w:cs="Arial"/>
          <w:sz w:val="18"/>
          <w:szCs w:val="20"/>
        </w:rPr>
        <w:t>)</w:t>
      </w:r>
      <w:r w:rsidRPr="008B5975">
        <w:rPr>
          <w:rFonts w:ascii="Helvetica" w:hAnsi="Helvetica" w:cs="Arial"/>
          <w:sz w:val="18"/>
          <w:szCs w:val="20"/>
        </w:rPr>
        <w:t xml:space="preserve"> Heatmap showing enrichment of SSEs in exons </w:t>
      </w:r>
      <w:r w:rsidR="008F1F3E" w:rsidRPr="008B5975">
        <w:rPr>
          <w:rFonts w:ascii="Helvetica" w:hAnsi="Helvetica" w:cs="Arial"/>
          <w:sz w:val="18"/>
          <w:szCs w:val="20"/>
        </w:rPr>
        <w:t>(</w:t>
      </w:r>
      <w:r w:rsidRPr="008B5975">
        <w:rPr>
          <w:rFonts w:ascii="Helvetica" w:hAnsi="Helvetica" w:cs="Arial"/>
          <w:sz w:val="18"/>
          <w:szCs w:val="20"/>
        </w:rPr>
        <w:t xml:space="preserve">and </w:t>
      </w:r>
      <w:r w:rsidR="008F1F3E" w:rsidRPr="008B5975">
        <w:rPr>
          <w:rFonts w:ascii="Helvetica" w:hAnsi="Helvetica" w:cs="Arial"/>
          <w:sz w:val="18"/>
          <w:szCs w:val="20"/>
        </w:rPr>
        <w:t xml:space="preserve">flanking </w:t>
      </w:r>
      <w:r w:rsidRPr="008B5975">
        <w:rPr>
          <w:rFonts w:ascii="Helvetica" w:hAnsi="Helvetica" w:cs="Arial"/>
          <w:sz w:val="18"/>
          <w:szCs w:val="20"/>
        </w:rPr>
        <w:t>intron</w:t>
      </w:r>
      <w:r w:rsidR="004078AC" w:rsidRPr="008B5975">
        <w:rPr>
          <w:rFonts w:ascii="Helvetica" w:hAnsi="Helvetica" w:cs="Arial"/>
          <w:sz w:val="18"/>
          <w:szCs w:val="20"/>
        </w:rPr>
        <w:t>ic sequences</w:t>
      </w:r>
      <w:r w:rsidR="008F1F3E" w:rsidRPr="008B5975">
        <w:rPr>
          <w:rFonts w:ascii="Helvetica" w:hAnsi="Helvetica" w:cs="Arial"/>
          <w:sz w:val="18"/>
          <w:szCs w:val="20"/>
        </w:rPr>
        <w:t>)</w:t>
      </w:r>
      <w:r w:rsidRPr="008B5975">
        <w:rPr>
          <w:rFonts w:ascii="Helvetica" w:hAnsi="Helvetica" w:cs="Arial"/>
          <w:sz w:val="18"/>
          <w:szCs w:val="20"/>
        </w:rPr>
        <w:t xml:space="preserve"> with decreased ΔΨ in MDA-LM2 cells with SNRPA1 knockdown compared to control cells. </w:t>
      </w:r>
      <w:r w:rsidR="00274E1E" w:rsidRPr="00274E1E">
        <w:rPr>
          <w:rFonts w:ascii="Helvetica" w:hAnsi="Helvetica" w:cs="Arial"/>
          <w:sz w:val="18"/>
          <w:szCs w:val="20"/>
        </w:rPr>
        <w:t>(</w:t>
      </w:r>
      <w:ins w:id="50" w:author="Lisa Fish" w:date="2020-01-07T15:31:00Z">
        <w:r w:rsidR="00F61B6D">
          <w:rPr>
            <w:rFonts w:ascii="Helvetica" w:hAnsi="Helvetica" w:cs="Arial"/>
            <w:b/>
            <w:sz w:val="18"/>
            <w:szCs w:val="20"/>
          </w:rPr>
          <w:t>F</w:t>
        </w:r>
      </w:ins>
      <w:r w:rsidR="00274E1E" w:rsidRPr="00274E1E">
        <w:rPr>
          <w:rFonts w:ascii="Helvetica" w:hAnsi="Helvetica" w:cs="Arial"/>
          <w:sz w:val="18"/>
          <w:szCs w:val="20"/>
        </w:rPr>
        <w:t>)</w:t>
      </w:r>
      <w:r w:rsidRPr="008B5975">
        <w:rPr>
          <w:rFonts w:ascii="Helvetica" w:hAnsi="Helvetica" w:cs="Arial"/>
          <w:sz w:val="18"/>
          <w:szCs w:val="20"/>
        </w:rPr>
        <w:t xml:space="preserve"> Heatmap showing enrichment of SSEs in exons </w:t>
      </w:r>
      <w:r w:rsidR="008F1F3E" w:rsidRPr="008B5975">
        <w:rPr>
          <w:rFonts w:ascii="Helvetica" w:hAnsi="Helvetica" w:cs="Arial"/>
          <w:sz w:val="18"/>
          <w:szCs w:val="20"/>
        </w:rPr>
        <w:t>(</w:t>
      </w:r>
      <w:r w:rsidRPr="008B5975">
        <w:rPr>
          <w:rFonts w:ascii="Helvetica" w:hAnsi="Helvetica" w:cs="Arial"/>
          <w:sz w:val="18"/>
          <w:szCs w:val="20"/>
        </w:rPr>
        <w:t xml:space="preserve">and </w:t>
      </w:r>
      <w:r w:rsidR="008F1F3E" w:rsidRPr="008B5975">
        <w:rPr>
          <w:rFonts w:ascii="Helvetica" w:hAnsi="Helvetica" w:cs="Arial"/>
          <w:sz w:val="18"/>
          <w:szCs w:val="20"/>
        </w:rPr>
        <w:t xml:space="preserve">flanking </w:t>
      </w:r>
      <w:r w:rsidRPr="008B5975">
        <w:rPr>
          <w:rFonts w:ascii="Helvetica" w:hAnsi="Helvetica" w:cs="Arial"/>
          <w:sz w:val="18"/>
          <w:szCs w:val="20"/>
        </w:rPr>
        <w:t>intron</w:t>
      </w:r>
      <w:r w:rsidR="004078AC" w:rsidRPr="008B5975">
        <w:rPr>
          <w:rFonts w:ascii="Helvetica" w:hAnsi="Helvetica" w:cs="Arial"/>
          <w:sz w:val="18"/>
          <w:szCs w:val="20"/>
        </w:rPr>
        <w:t>ic sequences</w:t>
      </w:r>
      <w:r w:rsidR="008F1F3E" w:rsidRPr="008B5975">
        <w:rPr>
          <w:rFonts w:ascii="Helvetica" w:hAnsi="Helvetica" w:cs="Arial"/>
          <w:sz w:val="18"/>
          <w:szCs w:val="20"/>
        </w:rPr>
        <w:t>)</w:t>
      </w:r>
      <w:r w:rsidR="004078AC" w:rsidRPr="008B5975">
        <w:rPr>
          <w:rFonts w:ascii="Helvetica" w:hAnsi="Helvetica" w:cs="Arial"/>
          <w:sz w:val="18"/>
          <w:szCs w:val="20"/>
        </w:rPr>
        <w:t xml:space="preserve"> </w:t>
      </w:r>
      <w:r w:rsidRPr="008B5975">
        <w:rPr>
          <w:rFonts w:ascii="Helvetica" w:hAnsi="Helvetica" w:cs="Arial"/>
          <w:sz w:val="18"/>
          <w:szCs w:val="20"/>
        </w:rPr>
        <w:t xml:space="preserve">with increased ΔΨ in MDA-parental cells with SNRPA1 overexpression compared to control cells. </w:t>
      </w:r>
    </w:p>
    <w:p w14:paraId="77601498" w14:textId="3C030308" w:rsidR="00F61B6D" w:rsidRDefault="00F61B6D" w:rsidP="00147F85">
      <w:pPr>
        <w:rPr>
          <w:ins w:id="51" w:author="Lisa Fish" w:date="2020-01-07T15:33:00Z"/>
          <w:rFonts w:ascii="Helvetica" w:hAnsi="Helvetica" w:cs="Arial"/>
          <w:sz w:val="18"/>
          <w:szCs w:val="20"/>
        </w:rPr>
      </w:pPr>
    </w:p>
    <w:p w14:paraId="5A980E77" w14:textId="77777777" w:rsidR="00F61B6D" w:rsidRDefault="00F61B6D" w:rsidP="00147F85">
      <w:pPr>
        <w:rPr>
          <w:ins w:id="52" w:author="Lisa Fish" w:date="2020-01-06T16:12:00Z"/>
          <w:rFonts w:ascii="Helvetica" w:hAnsi="Helvetica" w:cs="Arial"/>
          <w:sz w:val="18"/>
          <w:szCs w:val="20"/>
        </w:rPr>
      </w:pPr>
    </w:p>
    <w:p w14:paraId="1D99CAF0" w14:textId="77777777" w:rsidR="00D84523" w:rsidRDefault="00D84523" w:rsidP="00147F85">
      <w:pPr>
        <w:rPr>
          <w:ins w:id="53" w:author="Lisa Fish" w:date="2020-01-06T16:06:00Z"/>
          <w:rFonts w:ascii="Helvetica" w:hAnsi="Helvetica" w:cs="Arial"/>
          <w:sz w:val="18"/>
          <w:szCs w:val="20"/>
        </w:rPr>
      </w:pPr>
    </w:p>
    <w:p w14:paraId="0F6C259F" w14:textId="77777777" w:rsidR="00A87493" w:rsidRDefault="00A87493" w:rsidP="00A87493">
      <w:pPr>
        <w:rPr>
          <w:ins w:id="54" w:author="Lisa Fish" w:date="2020-01-06T16:12:00Z"/>
          <w:rFonts w:ascii="Helvetica" w:hAnsi="Helvetica" w:cs="Arial"/>
          <w:b/>
          <w:bCs/>
          <w:sz w:val="22"/>
        </w:rPr>
      </w:pPr>
      <w:ins w:id="55" w:author="Lisa Fish" w:date="2020-01-06T16:06:00Z">
        <w:r w:rsidRPr="008B5975">
          <w:rPr>
            <w:rFonts w:ascii="Helvetica" w:hAnsi="Helvetica" w:cs="Arial"/>
            <w:b/>
            <w:bCs/>
            <w:sz w:val="22"/>
          </w:rPr>
          <w:t xml:space="preserve">SNRPA1 interacts with the structural element SSE and controls alternative splicing </w:t>
        </w:r>
      </w:ins>
    </w:p>
    <w:p w14:paraId="358F694C" w14:textId="77777777" w:rsidR="00D84523" w:rsidRPr="008B5975" w:rsidRDefault="00D84523" w:rsidP="00A87493">
      <w:pPr>
        <w:rPr>
          <w:ins w:id="56" w:author="Lisa Fish" w:date="2020-01-06T16:06:00Z"/>
          <w:rFonts w:ascii="Helvetica" w:hAnsi="Helvetica" w:cs="Arial"/>
          <w:sz w:val="22"/>
        </w:rPr>
      </w:pPr>
    </w:p>
    <w:p w14:paraId="72B8C128" w14:textId="3F4A09F5" w:rsidR="00A87493" w:rsidRPr="008B5975" w:rsidRDefault="00A87493" w:rsidP="00962F60">
      <w:pPr>
        <w:ind w:firstLine="720"/>
        <w:rPr>
          <w:ins w:id="57" w:author="Lisa Fish" w:date="2020-01-06T16:06:00Z"/>
          <w:rFonts w:ascii="Helvetica" w:hAnsi="Helvetica" w:cs="Arial"/>
          <w:sz w:val="22"/>
        </w:rPr>
      </w:pPr>
      <w:ins w:id="58" w:author="Lisa Fish" w:date="2020-01-06T16:06:00Z">
        <w:r w:rsidRPr="008B5975">
          <w:rPr>
            <w:rFonts w:ascii="Helvetica" w:hAnsi="Helvetica" w:cs="Arial"/>
            <w:sz w:val="22"/>
          </w:rPr>
          <w:t xml:space="preserve">We next sought to identify the protein(s) that interact with SSE elements to </w:t>
        </w:r>
        <w:r>
          <w:rPr>
            <w:rFonts w:ascii="Helvetica" w:hAnsi="Helvetica" w:cs="Arial"/>
            <w:sz w:val="22"/>
          </w:rPr>
          <w:t>mediate</w:t>
        </w:r>
        <w:r w:rsidRPr="008B5975">
          <w:rPr>
            <w:rFonts w:ascii="Helvetica" w:hAnsi="Helvetica" w:cs="Arial"/>
            <w:sz w:val="22"/>
          </w:rPr>
          <w:t xml:space="preserve"> its effects. To do this, we performed an RNA co-precipitation followed by mass spectrometry to find proteins that </w:t>
        </w:r>
        <w:r w:rsidRPr="008B5975">
          <w:rPr>
            <w:rFonts w:ascii="Helvetica" w:hAnsi="Helvetica" w:cs="Arial"/>
            <w:sz w:val="22"/>
          </w:rPr>
          <w:lastRenderedPageBreak/>
          <w:t xml:space="preserve">interact with the SSE element. We incubated either the SSE mimetic RNA, or a scrambled control RNA </w:t>
        </w:r>
        <w:r>
          <w:rPr>
            <w:rFonts w:ascii="Helvetica" w:hAnsi="Helvetica" w:cs="Arial"/>
            <w:sz w:val="22"/>
          </w:rPr>
          <w:t xml:space="preserve">with </w:t>
        </w:r>
        <w:r w:rsidRPr="008B5975">
          <w:rPr>
            <w:rFonts w:ascii="Helvetica" w:hAnsi="Helvetica" w:cs="Arial"/>
            <w:sz w:val="22"/>
          </w:rPr>
          <w:t>whole cell lysate</w:t>
        </w:r>
        <w:r>
          <w:rPr>
            <w:rFonts w:ascii="Helvetica" w:hAnsi="Helvetica" w:cs="Arial"/>
            <w:sz w:val="22"/>
          </w:rPr>
          <w:t>s of MDA-LM2 highly metastatic breast cancer cells</w:t>
        </w:r>
        <w:r w:rsidRPr="008B5975">
          <w:rPr>
            <w:rFonts w:ascii="Helvetica" w:hAnsi="Helvetica" w:cs="Arial"/>
            <w:sz w:val="22"/>
          </w:rPr>
          <w:t>, and the co-precipitated proteins were then identified by mass spectrometry. This analysis identified SNRPA1 as the RNA-binding protein with the greatest enrichment in the SSE compared to control RNA pull-down. SNRPA1 (small nuclear ribonucleoprotein polypeptide A’), is a component of the U2 snRNP, which recognizes the branchpoint site in the initial steps of pre-mRNA splicing</w:t>
        </w:r>
        <w:r>
          <w:rPr>
            <w:rFonts w:ascii="Helvetica" w:hAnsi="Helvetica" w:cs="Arial"/>
            <w:sz w:val="22"/>
          </w:rPr>
          <w:t xml:space="preserve"> </w:t>
        </w:r>
        <w:r w:rsidRPr="008B5975">
          <w:rPr>
            <w:rFonts w:ascii="Helvetica" w:hAnsi="Helvetica" w:cs="Arial"/>
            <w:sz w:val="22"/>
          </w:rPr>
          <w:fldChar w:fldCharType="begin"/>
        </w:r>
        <w:r>
          <w:rPr>
            <w:rFonts w:ascii="Helvetica" w:hAnsi="Helvetica" w:cs="Arial"/>
            <w:sz w:val="22"/>
          </w:rPr>
          <w:instrText xml:space="preserve"> ADDIN ZOTERO_ITEM CSL_CITATION {"citationID":"IFWkgJ6W","properties":{"formattedCitation":"(Black et al., 1985; Williams and Hall, 2014; Wu and Manley, 1989)","plainCitation":"(Black et al., 1985; Williams and Hall, 2014; Wu and Manley, 1989)","noteIndex</w:instrText>
        </w:r>
        <w:r>
          <w:rPr>
            <w:rFonts w:ascii="Helvetica" w:hAnsi="Helvetica" w:cs="Arial" w:hint="eastAsia"/>
            <w:sz w:val="22"/>
          </w:rPr>
          <w:instrText>":0},"citationItems":[{"id":5431,"uris":["http://zotero.org/users/4940095/items/QBM2PI63"],"uri":["http://zotero.org/users/4940095/items/QBM2PI63"],"itemData":{"id":5431,"type":"article-journal","abstract":"The U1A and U2B</w:instrText>
        </w:r>
        <w:r>
          <w:rPr>
            <w:rFonts w:ascii="Helvetica" w:hAnsi="Helvetica" w:cs="Arial" w:hint="eastAsia"/>
            <w:sz w:val="22"/>
          </w:rPr>
          <w:instrText>″</w:instrText>
        </w:r>
        <w:r>
          <w:rPr>
            <w:rFonts w:ascii="Helvetica" w:hAnsi="Helvetica" w:cs="Arial" w:hint="eastAsia"/>
            <w:sz w:val="22"/>
          </w:rPr>
          <w:instrText xml:space="preserve"> proteins are components of the U1 and U2 snRNPs, respectively, where they bind to snRNA stemloops. While localization of U1A and U2B</w:instrText>
        </w:r>
        <w:r>
          <w:rPr>
            <w:rFonts w:ascii="Helvetica" w:hAnsi="Helvetica" w:cs="Arial" w:hint="eastAsia"/>
            <w:sz w:val="22"/>
          </w:rPr>
          <w:instrText>″</w:instrText>
        </w:r>
        <w:r>
          <w:rPr>
            <w:rFonts w:ascii="Helvetica" w:hAnsi="Helvetica" w:cs="Arial" w:hint="eastAsia"/>
            <w:sz w:val="22"/>
          </w:rPr>
          <w:instrText xml:space="preserve"> to their respective snRNP is a well-known phenomenon, binding of U2B</w:instrText>
        </w:r>
        <w:r>
          <w:rPr>
            <w:rFonts w:ascii="Helvetica" w:hAnsi="Helvetica" w:cs="Arial" w:hint="eastAsia"/>
            <w:sz w:val="22"/>
          </w:rPr>
          <w:instrText>″</w:instrText>
        </w:r>
        <w:r>
          <w:rPr>
            <w:rFonts w:ascii="Helvetica" w:hAnsi="Helvetica" w:cs="Arial" w:hint="eastAsia"/>
            <w:sz w:val="22"/>
          </w:rPr>
          <w:instrText xml:space="preserve"> to U2 snRNA is typically thought to be accompanied by the U2A' protein. The molecular mechanisms that lead to formation of the RNA/U2B</w:instrText>
        </w:r>
        <w:r>
          <w:rPr>
            <w:rFonts w:ascii="Helvetica" w:hAnsi="Helvetica" w:cs="Arial" w:hint="eastAsia"/>
            <w:sz w:val="22"/>
          </w:rPr>
          <w:instrText>″</w:instrText>
        </w:r>
        <w:r>
          <w:rPr>
            <w:rFonts w:ascii="Helvetica" w:hAnsi="Helvetica" w:cs="Arial" w:hint="eastAsia"/>
            <w:sz w:val="22"/>
          </w:rPr>
          <w:instrText>/U2A' complex and its localization to the U2 snRNP are investigated here, using a combination of in vitro RNA-protein and protein-protein fluorescence and isothermal titration calorimetry binding experiments. We find that U2A' protein binds to U2B</w:instrText>
        </w:r>
        <w:r>
          <w:rPr>
            <w:rFonts w:ascii="Helvetica" w:hAnsi="Helvetica" w:cs="Arial" w:hint="eastAsia"/>
            <w:sz w:val="22"/>
          </w:rPr>
          <w:instrText>″</w:instrText>
        </w:r>
        <w:r>
          <w:rPr>
            <w:rFonts w:ascii="Helvetica" w:hAnsi="Helvetica" w:cs="Arial" w:hint="eastAsia"/>
            <w:sz w:val="22"/>
          </w:rPr>
          <w:instrText xml:space="preserve"> with nanomolar affinity but binds to U1A with only micromolar affinity. In addition, there is RNA-dependent cooperativity (linkage) between protein-protein and protein-RNA binding. The unique combination of tight binding and cooperativity ensures that the U2A'/U2B</w:instrText>
        </w:r>
        <w:r>
          <w:rPr>
            <w:rFonts w:ascii="Helvetica" w:hAnsi="Helvetica" w:cs="Arial" w:hint="eastAsia"/>
            <w:sz w:val="22"/>
          </w:rPr>
          <w:instrText>″</w:instrText>
        </w:r>
        <w:r>
          <w:rPr>
            <w:rFonts w:ascii="Helvetica" w:hAnsi="Helvetica" w:cs="Arial" w:hint="eastAsia"/>
            <w:sz w:val="22"/>
          </w:rPr>
          <w:instrText xml:space="preserve"> complex is partitioned only to the U2 snRNP.","container-title":"Biochemistry","DOI":"10.1021/bi500438e","ISSN":"1520-4995","issue":"23","journalAbbreviation":"Biochemistry","language":"eng","note":"PMID: 24866816\nPMCID: PMC4067145","page":"3727-3737","source":"PubMed","title":"Binding affinity and cooperativity control U2B</w:instrText>
        </w:r>
        <w:r>
          <w:rPr>
            <w:rFonts w:ascii="Helvetica" w:hAnsi="Helvetica" w:cs="Arial" w:hint="eastAsia"/>
            <w:sz w:val="22"/>
          </w:rPr>
          <w:instrText>″</w:instrText>
        </w:r>
        <w:r>
          <w:rPr>
            <w:rFonts w:ascii="Helvetica" w:hAnsi="Helvetica" w:cs="Arial" w:hint="eastAsia"/>
            <w:sz w:val="22"/>
          </w:rPr>
          <w:instrText>/snRNA/U2A' RNP formation","volume":"53","author":[{"family":"Williams","given":"Sandra G."},{"family":"Hall","given":"Kathle</w:instrText>
        </w:r>
        <w:r>
          <w:rPr>
            <w:rFonts w:ascii="Helvetica" w:hAnsi="Helvetica" w:cs="Arial"/>
            <w:sz w:val="22"/>
          </w:rPr>
          <w:instrText xml:space="preserve">en B."}],"issued":{"date-parts":[["2014",6,17]]}},"label":"page"},{"id":5689,"uris":["http://zotero.org/users/4940095/items/869UA8IC"],"uri":["http://zotero.org/users/4940095/items/869UA8IC"],"itemData":{"id":5689,"type":"article-journal","abstract":"Two different experimental approaches have provided evidence that both U2 and U1 snRNPs function in pre-mRNA splicing. When the U2 snRNPs in a nuclear extract are selectively degraded using ribonuclease H and either of two deoxyoligonucleotides complementary to U2 RNA, splicing activity is abolished. Mixing an extract in which U2 has been degraded with one in which U1 has been degraded recovers activity. Use of anti-(U2)RNP autoantibodies demonstrates that U2 snRNPs associate with the precursor RNA during in vitro splicing. At 60 min, but not at 0 min, into the reaction intron fragments that include the branch-point sequence are immunoprecipitated by anti-(U2)RNP. At all times, U1 snRNPs bind the 5' splice site of the pre-mRNA. Possible interactions of the U2 snRNP with the U1 snRNP and with the pre-mRNA during splicing are considered.","container-title":"Cell","DOI":"10.1016/0092-8674(85)90270-3","ISSN":"0092-8674","issue":"3","journalAbbreviation":"Cell","language":"eng","note":"PMID: 2996775","page":"737-750","source":"PubMed","title":"U2 as well as U1 small nuclear ribonucleoproteins are involved in premessenger RNA splicing","volume":"42","author":[{"family":"Black","given":"D. L."},{"family":"Chabot","given":"B."},{"family":"Steitz","given":"J. A."}],"issued":{"date-parts":[["1985",10]]}},"label":"page"},{"id":5693,"uris":["http://zotero.org/users/4940095/items/IQ3ENDIV"],"uri":["http://zotero.org/users/4940095/items/IQ3ENDIV"],"itemData":{"id":5693,"type":"article-journal","abstract":"SV40 early pre-mRNA is alternatively spliced to produce large T and small t mRNAs by use of different 5'-splice sites and a shared 3'-splice site. The large T splicing pathway uses multiple lariat branch sites, whereas small t splicing, constrained by its small intron size, can use only one. We exploited this situation to test the hypothesis that RNA-RNA base pairing between U2 snRNA and the branch site sequence is important in mammalian pre-mRNA splicing by constructing and analyzing several mutations in the small t pre-mRNA branch site (UUCUAAU). All of the mutations resulted in substantial decreases in small t splicing relative to large T. To test whether these effects resulted from decreased base pairing with U2 snRNA, compensatory mutations were introduced at the appropriate positions (nucleotides 34-36) in a cloned human U2 gene. All branch site mutations tested (four separate single base substitutions and two triple mutations) were suppressed (i.e., small t splicing was increased) by the appropriate U2 mutations. These results establish that recognition of the poorly conserved mammalian pre-mRNA branch site sequence by U2 snRNP can involve base-pairing.","container-title":"Genes &amp; Development","DOI":"10.1101/gad.3.10.1553","ISSN":"0890-9369","issue":"10","journalAbbreviation":"Genes Dev.","language":"eng","note":"PMID: 2558966","page":"1553-1561","source":"PubMed","title":"Mammalian pre-mRNA branch site selection by U2 snRNP involves base pairing","volume":"3","author":[{"family":"Wu","given":"J."},{"family":"Manley","given":"J. L."}],"issued":{"date-parts":[["1989",10]]}},"label":"page"}],"schema":"https://github.com/citation-style-language/schema/raw/master/csl-citation.json"} </w:instrText>
        </w:r>
        <w:r w:rsidRPr="008B5975">
          <w:rPr>
            <w:rFonts w:ascii="Helvetica" w:hAnsi="Helvetica" w:cs="Arial"/>
            <w:sz w:val="22"/>
          </w:rPr>
          <w:fldChar w:fldCharType="separate"/>
        </w:r>
        <w:r>
          <w:rPr>
            <w:rFonts w:ascii="Helvetica" w:hAnsi="Helvetica"/>
            <w:sz w:val="22"/>
          </w:rPr>
          <w:t>(Black et al., 1985; Williams and Hall, 2014; Wu and Manley, 1989)</w:t>
        </w:r>
        <w:r w:rsidRPr="008B5975">
          <w:rPr>
            <w:rFonts w:ascii="Helvetica" w:hAnsi="Helvetica" w:cs="Arial"/>
            <w:sz w:val="22"/>
          </w:rPr>
          <w:fldChar w:fldCharType="end"/>
        </w:r>
        <w:r w:rsidRPr="008B5975">
          <w:rPr>
            <w:rFonts w:ascii="Helvetica" w:hAnsi="Helvetica" w:cs="Arial"/>
            <w:sz w:val="22"/>
          </w:rPr>
          <w:t xml:space="preserve">. Consistent with the splicing differences observed in MDA-parental compared to MDA-LM2 cells, we observed significantly higher levels of SNRPA1 RNA and protein in MDA-LM2 compared to MDA-parental cells </w:t>
        </w:r>
        <w:r>
          <w:rPr>
            <w:rFonts w:ascii="Helvetica" w:hAnsi="Helvetica" w:cs="Arial"/>
            <w:sz w:val="22"/>
          </w:rPr>
          <w:t>(Figure</w:t>
        </w:r>
      </w:ins>
      <w:ins w:id="59" w:author="Lisa Fish" w:date="2020-01-08T17:15:00Z">
        <w:r w:rsidR="00C512EC">
          <w:rPr>
            <w:rFonts w:ascii="Helvetica" w:hAnsi="Helvetica" w:cs="Arial"/>
            <w:sz w:val="22"/>
          </w:rPr>
          <w:t>s 1D and</w:t>
        </w:r>
      </w:ins>
      <w:ins w:id="60" w:author="Lisa Fish" w:date="2020-01-06T16:06:00Z">
        <w:r>
          <w:rPr>
            <w:rFonts w:ascii="Helvetica" w:hAnsi="Helvetica" w:cs="Arial"/>
            <w:sz w:val="22"/>
          </w:rPr>
          <w:t xml:space="preserve"> S1</w:t>
        </w:r>
      </w:ins>
      <w:ins w:id="61" w:author="Lisa Fish" w:date="2020-01-08T17:14:00Z">
        <w:r w:rsidR="00C512EC">
          <w:rPr>
            <w:rFonts w:ascii="Helvetica" w:hAnsi="Helvetica" w:cs="Arial"/>
            <w:sz w:val="22"/>
          </w:rPr>
          <w:t>D</w:t>
        </w:r>
      </w:ins>
      <w:ins w:id="62" w:author="Lisa Fish" w:date="2020-01-06T16:06:00Z">
        <w:r w:rsidRPr="008B5975">
          <w:rPr>
            <w:rFonts w:ascii="Helvetica" w:hAnsi="Helvetica" w:cs="Arial"/>
            <w:sz w:val="22"/>
          </w:rPr>
          <w:t>). Next, to test if SNRPA1 affects the splicing of SSE-containing exons, we used siRNA</w:t>
        </w:r>
        <w:r>
          <w:rPr>
            <w:rFonts w:ascii="Helvetica" w:hAnsi="Helvetica" w:cs="Arial"/>
            <w:sz w:val="22"/>
          </w:rPr>
          <w:t>s</w:t>
        </w:r>
        <w:r w:rsidRPr="008B5975">
          <w:rPr>
            <w:rFonts w:ascii="Helvetica" w:hAnsi="Helvetica" w:cs="Arial"/>
            <w:sz w:val="22"/>
          </w:rPr>
          <w:t xml:space="preserve"> to knock</w:t>
        </w:r>
      </w:ins>
      <w:ins w:id="63" w:author="Lisa Fish" w:date="2020-01-08T17:15:00Z">
        <w:r w:rsidR="00C512EC">
          <w:rPr>
            <w:rFonts w:ascii="Helvetica" w:hAnsi="Helvetica" w:cs="Arial"/>
            <w:sz w:val="22"/>
          </w:rPr>
          <w:t xml:space="preserve"> </w:t>
        </w:r>
      </w:ins>
      <w:ins w:id="64" w:author="Lisa Fish" w:date="2020-01-06T16:06:00Z">
        <w:r w:rsidRPr="008B5975">
          <w:rPr>
            <w:rFonts w:ascii="Helvetica" w:hAnsi="Helvetica" w:cs="Arial"/>
            <w:sz w:val="22"/>
          </w:rPr>
          <w:t>down SNRPA1 in MDA-LM2 cells followed by RNA-seq. We observed a significant enrichment of SSEs in exons (and flanking intronic sequences) with decreased retention in SNRPA1 knockdown cells compared to control cells</w:t>
        </w:r>
        <w:r>
          <w:rPr>
            <w:rFonts w:ascii="Helvetica" w:hAnsi="Helvetica" w:cs="Arial"/>
            <w:sz w:val="22"/>
          </w:rPr>
          <w:t xml:space="preserve"> (Figure 1</w:t>
        </w:r>
      </w:ins>
      <w:ins w:id="65" w:author="Lisa Fish" w:date="2020-01-08T17:15:00Z">
        <w:r w:rsidR="00C512EC">
          <w:rPr>
            <w:rFonts w:ascii="Helvetica" w:hAnsi="Helvetica" w:cs="Arial"/>
            <w:sz w:val="22"/>
          </w:rPr>
          <w:t>E</w:t>
        </w:r>
      </w:ins>
      <w:ins w:id="66" w:author="Lisa Fish" w:date="2020-01-06T16:06:00Z">
        <w:r w:rsidRPr="008B5975">
          <w:rPr>
            <w:rFonts w:ascii="Helvetica" w:hAnsi="Helvetica" w:cs="Arial"/>
            <w:sz w:val="22"/>
          </w:rPr>
          <w:t>). Conversely, upon SNRPA1 overexpression in MDA-parental cells, we found a significant enrichment of SSEs in exons (and flanking intronic sequences) with increased retenti</w:t>
        </w:r>
        <w:r>
          <w:rPr>
            <w:rFonts w:ascii="Helvetica" w:hAnsi="Helvetica" w:cs="Arial"/>
            <w:sz w:val="22"/>
          </w:rPr>
          <w:t>on (Figure 1</w:t>
        </w:r>
      </w:ins>
      <w:ins w:id="67" w:author="Lisa Fish" w:date="2020-01-08T17:15:00Z">
        <w:r w:rsidR="00C512EC">
          <w:rPr>
            <w:rFonts w:ascii="Helvetica" w:hAnsi="Helvetica" w:cs="Arial"/>
            <w:sz w:val="22"/>
          </w:rPr>
          <w:t>F</w:t>
        </w:r>
      </w:ins>
      <w:ins w:id="68" w:author="Lisa Fish" w:date="2020-01-08T17:16:00Z">
        <w:r w:rsidR="00C512EC">
          <w:rPr>
            <w:rFonts w:ascii="Helvetica" w:hAnsi="Helvetica" w:cs="Arial"/>
            <w:sz w:val="22"/>
          </w:rPr>
          <w:t>)</w:t>
        </w:r>
      </w:ins>
      <w:ins w:id="69" w:author="Lisa Fish" w:date="2020-01-06T16:06:00Z">
        <w:r w:rsidRPr="008B5975">
          <w:rPr>
            <w:rFonts w:ascii="Helvetica" w:hAnsi="Helvetica" w:cs="Arial"/>
            <w:sz w:val="22"/>
          </w:rPr>
          <w:t>. Together, these observations suggested that SNRPA1 increases the retention of SSE-containing exons.</w:t>
        </w:r>
      </w:ins>
    </w:p>
    <w:p w14:paraId="34D7070E" w14:textId="3A5B0669" w:rsidR="00A87493" w:rsidRPr="008B5975" w:rsidRDefault="00A87493" w:rsidP="00A87493">
      <w:pPr>
        <w:rPr>
          <w:ins w:id="70" w:author="Lisa Fish" w:date="2020-01-06T16:06:00Z"/>
          <w:rFonts w:ascii="Helvetica" w:hAnsi="Helvetica" w:cs="Arial"/>
          <w:sz w:val="22"/>
        </w:rPr>
      </w:pPr>
      <w:ins w:id="71" w:author="Lisa Fish" w:date="2020-01-06T16:06:00Z">
        <w:r w:rsidRPr="008B5975">
          <w:rPr>
            <w:rFonts w:ascii="Helvetica" w:hAnsi="Helvetica" w:cs="Arial"/>
            <w:sz w:val="22"/>
          </w:rPr>
          <w:tab/>
          <w:t>In order to test if this function could be the result of a direct interaction between SNRPA1 and SSE elements</w:t>
        </w:r>
      </w:ins>
      <w:ins w:id="72" w:author="Lisa Fish" w:date="2020-01-08T17:16:00Z">
        <w:r w:rsidR="00C512EC">
          <w:rPr>
            <w:rFonts w:ascii="Helvetica" w:hAnsi="Helvetica" w:cs="Arial"/>
            <w:sz w:val="22"/>
          </w:rPr>
          <w:t xml:space="preserve"> in vivo,</w:t>
        </w:r>
      </w:ins>
      <w:ins w:id="73" w:author="Lisa Fish" w:date="2020-01-06T16:06:00Z">
        <w:r w:rsidRPr="008B5975">
          <w:rPr>
            <w:rFonts w:ascii="Helvetica" w:hAnsi="Helvetica" w:cs="Arial"/>
            <w:sz w:val="22"/>
          </w:rPr>
          <w:t xml:space="preserve"> we performed CLIP-seq for SNRPA1 in MDA-LM2 cells. As expected, we found a robust interaction between SNRPA1 and RNU2, the U2 small nuclear RNA that SNRPA1 binds in the spliceosome</w:t>
        </w:r>
        <w:r>
          <w:rPr>
            <w:rFonts w:ascii="Helvetica" w:hAnsi="Helvetica" w:cs="Arial"/>
            <w:sz w:val="22"/>
          </w:rPr>
          <w:t xml:space="preserve"> </w:t>
        </w:r>
        <w:r w:rsidRPr="008B5975">
          <w:rPr>
            <w:rFonts w:ascii="Helvetica" w:hAnsi="Helvetica" w:cs="Arial"/>
            <w:sz w:val="22"/>
          </w:rPr>
          <w:fldChar w:fldCharType="begin"/>
        </w:r>
        <w:r>
          <w:rPr>
            <w:rFonts w:ascii="Helvetica" w:hAnsi="Helvetica" w:cs="Arial"/>
            <w:sz w:val="22"/>
          </w:rPr>
          <w:instrText xml:space="preserve"> ADDIN ZOTERO_ITEM CSL_CITATION {"citationID":"K8mRfLIb","properties":{"formattedCitation":"(Price et al., 1998)","plainCitation":"(Price et al., 1998)","noteIndex":0},"citationItems":[{"id":5420,"uris":["http://zotero.org/users/4940095/items/LSVS5GIN"],"uri":["http://zotero.org/users/4940095/items/LSVS5GIN"],"itemData":{"id":5420,"type":"article-journal","abstract":"We have determined the crystal structure at 2.4 A resolution of a ternary complex between the spliceosomal U2B\"/U2A' protein complex and hairpin-loop IV of U2 small nuclear RNA. Unlike its close homologue the U1A protein, U2B\" binds to its cognate RNA only in the presence of U2A', which contains leucine-rich repeats in its sequence. The concave surface of a parallel beta-sheet within the leucine-rich-repeat region of U2A' interacts with the ribonucleoprotein domain of U2B\" on the surface opposite its RNA-binding surface. The basic carboxy-terminal region of U2A' interacts with the RNA stem. The crystal structure reveals how protein-protein interaction regulates RNA-binding specificity, and how replacing only a few key residues allows the U2B\" and U1A proteins to discriminate between their cognate RNA hairpins by forming alternative networks of interactions.","container-title":"Nature","DOI":"10.1038/29234","ISSN":"0028-0836","issue":"6694","journalAbbreviation":"Nature","language":"eng","note":"PMID: 9716128","page":"645-650","source":"PubMed","title":"Crystal structure of the spliceosomal U2B\"-U2A' protein complex bound to a fragment of U2 small nuclear RNA","volume":"394","author":[{"family":"Price","given":"S. R."},{"family":"Evans","given":"P. R."},{"family":"Nagai","given":"K."}],"issued":{"date-parts":[["1998",8,13]]}}}],"schema":"https://github.com/citation-style-language/schema/raw/master/csl-citation.json"} </w:instrText>
        </w:r>
        <w:r w:rsidRPr="008B5975">
          <w:rPr>
            <w:rFonts w:ascii="Helvetica" w:hAnsi="Helvetica" w:cs="Arial"/>
            <w:sz w:val="22"/>
          </w:rPr>
          <w:fldChar w:fldCharType="separate"/>
        </w:r>
        <w:r>
          <w:rPr>
            <w:rFonts w:ascii="Helvetica" w:hAnsi="Helvetica"/>
            <w:sz w:val="22"/>
          </w:rPr>
          <w:t>(Price et al., 1998)</w:t>
        </w:r>
        <w:r w:rsidRPr="008B5975">
          <w:rPr>
            <w:rFonts w:ascii="Helvetica" w:hAnsi="Helvetica" w:cs="Arial"/>
            <w:sz w:val="22"/>
          </w:rPr>
          <w:fldChar w:fldCharType="end"/>
        </w:r>
        <w:r w:rsidRPr="008B5975">
          <w:rPr>
            <w:rFonts w:ascii="Helvetica" w:hAnsi="Helvetica" w:cs="Arial"/>
            <w:sz w:val="22"/>
          </w:rPr>
          <w:t xml:space="preserve"> (</w:t>
        </w:r>
        <w:r>
          <w:rPr>
            <w:rFonts w:ascii="Helvetica" w:hAnsi="Helvetica" w:cs="Arial"/>
            <w:sz w:val="22"/>
          </w:rPr>
          <w:t>Figure</w:t>
        </w:r>
      </w:ins>
      <w:ins w:id="74" w:author="Lisa Fish" w:date="2020-01-08T17:16:00Z">
        <w:r w:rsidR="00C512EC">
          <w:rPr>
            <w:rFonts w:ascii="Helvetica" w:hAnsi="Helvetica" w:cs="Arial"/>
            <w:sz w:val="22"/>
          </w:rPr>
          <w:t>s</w:t>
        </w:r>
      </w:ins>
      <w:ins w:id="75" w:author="Lisa Fish" w:date="2020-01-06T16:06:00Z">
        <w:r>
          <w:rPr>
            <w:rFonts w:ascii="Helvetica" w:hAnsi="Helvetica" w:cs="Arial"/>
            <w:sz w:val="22"/>
          </w:rPr>
          <w:t xml:space="preserve"> 2A</w:t>
        </w:r>
      </w:ins>
      <w:ins w:id="76" w:author="Lisa Fish" w:date="2020-01-08T17:16:00Z">
        <w:r w:rsidR="00C512EC">
          <w:rPr>
            <w:rFonts w:ascii="Helvetica" w:hAnsi="Helvetica" w:cs="Arial"/>
            <w:sz w:val="22"/>
          </w:rPr>
          <w:t xml:space="preserve"> and S2A</w:t>
        </w:r>
      </w:ins>
      <w:ins w:id="77" w:author="Lisa Fish" w:date="2020-01-06T16:06:00Z">
        <w:r w:rsidRPr="008B5975">
          <w:rPr>
            <w:rFonts w:ascii="Helvetica" w:hAnsi="Helvetica" w:cs="Arial"/>
            <w:sz w:val="22"/>
          </w:rPr>
          <w:t>). SNRPA1 binds stem loop IV in RNU2, which is structurally similar to SSEs. We also discovered that SNRPA1 bound hundreds of RNAs in addition to RNU2, and that the majority of SNRPA1 binding sites were intronic</w:t>
        </w:r>
        <w:r>
          <w:rPr>
            <w:rFonts w:ascii="Helvetica" w:hAnsi="Helvetica" w:cs="Arial"/>
            <w:sz w:val="22"/>
          </w:rPr>
          <w:t xml:space="preserve"> (Figure 2A</w:t>
        </w:r>
        <w:r w:rsidRPr="008B5975">
          <w:rPr>
            <w:rFonts w:ascii="Helvetica" w:hAnsi="Helvetica" w:cs="Arial"/>
            <w:sz w:val="22"/>
          </w:rPr>
          <w:t xml:space="preserve">). </w:t>
        </w:r>
      </w:ins>
      <w:ins w:id="78" w:author="Lisa Fish" w:date="2020-01-08T17:17:00Z">
        <w:r w:rsidR="00C512EC">
          <w:rPr>
            <w:rFonts w:ascii="Helvetica" w:hAnsi="Helvetica" w:cs="Arial"/>
            <w:sz w:val="22"/>
          </w:rPr>
          <w:t xml:space="preserve">Notably, </w:t>
        </w:r>
      </w:ins>
      <w:ins w:id="79" w:author="Lisa Fish" w:date="2020-01-06T16:06:00Z">
        <w:r>
          <w:rPr>
            <w:rFonts w:ascii="Helvetica" w:hAnsi="Helvetica" w:cs="Arial"/>
            <w:sz w:val="22"/>
          </w:rPr>
          <w:t xml:space="preserve">given the </w:t>
        </w:r>
      </w:ins>
      <w:ins w:id="80" w:author="Lisa Fish" w:date="2020-01-08T17:18:00Z">
        <w:r w:rsidR="00C512EC">
          <w:rPr>
            <w:rFonts w:ascii="Helvetica" w:hAnsi="Helvetica" w:cs="Arial"/>
            <w:sz w:val="22"/>
          </w:rPr>
          <w:t xml:space="preserve">short </w:t>
        </w:r>
      </w:ins>
      <w:ins w:id="81" w:author="Lisa Fish" w:date="2020-01-06T16:06:00Z">
        <w:r>
          <w:rPr>
            <w:rFonts w:ascii="Helvetica" w:hAnsi="Helvetica" w:cs="Arial"/>
            <w:sz w:val="22"/>
          </w:rPr>
          <w:t xml:space="preserve">distance requirements of UV-crosslinking, </w:t>
        </w:r>
      </w:ins>
      <w:ins w:id="82" w:author="Lisa Fish" w:date="2020-01-08T17:29:00Z">
        <w:r w:rsidR="00747858">
          <w:rPr>
            <w:rFonts w:ascii="Helvetica" w:hAnsi="Helvetica" w:cs="Arial"/>
            <w:sz w:val="22"/>
          </w:rPr>
          <w:t xml:space="preserve">while present </w:t>
        </w:r>
      </w:ins>
      <w:ins w:id="83" w:author="Lisa Fish" w:date="2020-01-08T17:30:00Z">
        <w:r w:rsidR="00747858">
          <w:rPr>
            <w:rFonts w:ascii="Helvetica" w:hAnsi="Helvetica" w:cs="Arial"/>
            <w:sz w:val="22"/>
          </w:rPr>
          <w:t>in the spliceosome SNRPA1</w:t>
        </w:r>
      </w:ins>
      <w:ins w:id="84" w:author="Lisa Fish" w:date="2020-01-06T16:06:00Z">
        <w:r>
          <w:rPr>
            <w:rFonts w:ascii="Helvetica" w:hAnsi="Helvetica" w:cs="Arial"/>
            <w:sz w:val="22"/>
          </w:rPr>
          <w:t xml:space="preserve"> will only crosslink to U2 snRNA</w:t>
        </w:r>
      </w:ins>
      <w:ins w:id="85" w:author="Lisa Fish" w:date="2020-01-08T17:30:00Z">
        <w:r w:rsidR="00747858">
          <w:rPr>
            <w:rFonts w:ascii="Helvetica" w:hAnsi="Helvetica" w:cs="Arial"/>
            <w:sz w:val="22"/>
          </w:rPr>
          <w:t xml:space="preserve"> and not all RNAs being processed by the splicesome</w:t>
        </w:r>
      </w:ins>
      <w:ins w:id="86" w:author="Lisa Fish" w:date="2020-01-08T17:32:00Z">
        <w:r w:rsidR="00747858">
          <w:rPr>
            <w:rFonts w:ascii="Helvetica" w:hAnsi="Helvetica" w:cs="Arial"/>
            <w:sz w:val="22"/>
          </w:rPr>
          <w:t xml:space="preserve"> (no enrichment of SN</w:t>
        </w:r>
      </w:ins>
      <w:ins w:id="87" w:author="Lisa Fish" w:date="2020-01-08T17:33:00Z">
        <w:r w:rsidR="00747858">
          <w:rPr>
            <w:rFonts w:ascii="Helvetica" w:hAnsi="Helvetica" w:cs="Arial"/>
            <w:sz w:val="22"/>
          </w:rPr>
          <w:t>RPA1 binding sites at branchpoint sequences?)</w:t>
        </w:r>
      </w:ins>
      <w:ins w:id="88" w:author="Lisa Fish" w:date="2020-01-08T17:31:00Z">
        <w:r w:rsidR="00747858">
          <w:rPr>
            <w:rFonts w:ascii="Helvetica" w:hAnsi="Helvetica" w:cs="Arial"/>
            <w:sz w:val="22"/>
          </w:rPr>
          <w:t>.</w:t>
        </w:r>
      </w:ins>
      <w:ins w:id="89" w:author="Lisa Fish" w:date="2020-01-06T16:06:00Z">
        <w:r>
          <w:rPr>
            <w:rFonts w:ascii="Helvetica" w:hAnsi="Helvetica" w:cs="Arial"/>
            <w:sz w:val="22"/>
          </w:rPr>
          <w:t xml:space="preserve"> </w:t>
        </w:r>
      </w:ins>
      <w:ins w:id="90" w:author="Lisa Fish" w:date="2020-01-08T17:31:00Z">
        <w:r w:rsidR="00747858">
          <w:rPr>
            <w:rFonts w:ascii="Helvetica" w:hAnsi="Helvetica" w:cs="Arial"/>
            <w:sz w:val="22"/>
          </w:rPr>
          <w:t>The non-RNU2</w:t>
        </w:r>
      </w:ins>
      <w:ins w:id="91" w:author="Lisa Fish" w:date="2020-01-06T16:06:00Z">
        <w:r>
          <w:rPr>
            <w:rFonts w:ascii="Helvetica" w:hAnsi="Helvetica" w:cs="Arial"/>
            <w:sz w:val="22"/>
          </w:rPr>
          <w:t xml:space="preserve"> binding sites capture</w:t>
        </w:r>
      </w:ins>
      <w:ins w:id="92" w:author="Lisa Fish" w:date="2020-01-08T17:18:00Z">
        <w:r w:rsidR="00C512EC">
          <w:rPr>
            <w:rFonts w:ascii="Helvetica" w:hAnsi="Helvetica" w:cs="Arial"/>
            <w:sz w:val="22"/>
          </w:rPr>
          <w:t>d</w:t>
        </w:r>
      </w:ins>
      <w:ins w:id="93" w:author="Lisa Fish" w:date="2020-01-06T16:06:00Z">
        <w:r>
          <w:rPr>
            <w:rFonts w:ascii="Helvetica" w:hAnsi="Helvetica" w:cs="Arial"/>
            <w:sz w:val="22"/>
          </w:rPr>
          <w:t xml:space="preserve"> by SNRPA1 CLIP-seq </w:t>
        </w:r>
      </w:ins>
      <w:ins w:id="94" w:author="Lisa Fish" w:date="2020-01-08T17:31:00Z">
        <w:r w:rsidR="00747858">
          <w:rPr>
            <w:rFonts w:ascii="Helvetica" w:hAnsi="Helvetica" w:cs="Arial"/>
            <w:sz w:val="22"/>
          </w:rPr>
          <w:t xml:space="preserve">therefore </w:t>
        </w:r>
      </w:ins>
      <w:ins w:id="95" w:author="Lisa Fish" w:date="2020-01-06T16:06:00Z">
        <w:r>
          <w:rPr>
            <w:rFonts w:ascii="Helvetica" w:hAnsi="Helvetica" w:cs="Arial"/>
            <w:sz w:val="22"/>
          </w:rPr>
          <w:t xml:space="preserve">originate from direct binding of SNRPA1 to these sites. </w:t>
        </w:r>
        <w:r w:rsidRPr="008B5975">
          <w:rPr>
            <w:rFonts w:ascii="Helvetica" w:hAnsi="Helvetica" w:cs="Arial"/>
            <w:sz w:val="22"/>
          </w:rPr>
          <w:t xml:space="preserve">The CLIP-seq data also showed that there was a significant enrichment of SSE elements among SNRPA1-bound sites, as well as an enrichment of SSE elements in </w:t>
        </w:r>
        <w:r w:rsidRPr="008B5975">
          <w:rPr>
            <w:rFonts w:ascii="Helvetica" w:hAnsi="Helvetica" w:cs="Arial"/>
            <w:i/>
            <w:sz w:val="22"/>
          </w:rPr>
          <w:t>in silico</w:t>
        </w:r>
        <w:r w:rsidRPr="008B5975">
          <w:rPr>
            <w:rFonts w:ascii="Helvetica" w:hAnsi="Helvetica" w:cs="Arial"/>
            <w:sz w:val="22"/>
          </w:rPr>
          <w:t xml:space="preserve"> folded SNRPA1-bound sites (Fig</w:t>
        </w:r>
        <w:r>
          <w:rPr>
            <w:rFonts w:ascii="Helvetica" w:hAnsi="Helvetica" w:cs="Arial"/>
            <w:sz w:val="22"/>
          </w:rPr>
          <w:t>ure 2B</w:t>
        </w:r>
        <w:r w:rsidRPr="008B5975">
          <w:rPr>
            <w:rFonts w:ascii="Helvetica" w:hAnsi="Helvetica" w:cs="Arial"/>
            <w:sz w:val="22"/>
          </w:rPr>
          <w:t>). Moreover, SNRPA1 binding sites were significantly enriched in exons</w:t>
        </w:r>
      </w:ins>
      <w:ins w:id="96" w:author="Lisa Fish" w:date="2020-01-08T17:38:00Z">
        <w:r w:rsidR="00747858">
          <w:rPr>
            <w:rFonts w:ascii="Helvetica" w:hAnsi="Helvetica" w:cs="Arial"/>
            <w:sz w:val="22"/>
          </w:rPr>
          <w:t xml:space="preserve"> (and flanking introns)</w:t>
        </w:r>
      </w:ins>
      <w:ins w:id="97" w:author="Lisa Fish" w:date="2020-01-06T16:06:00Z">
        <w:r w:rsidRPr="008B5975">
          <w:rPr>
            <w:rFonts w:ascii="Helvetica" w:hAnsi="Helvetica" w:cs="Arial"/>
            <w:sz w:val="22"/>
          </w:rPr>
          <w:t xml:space="preserve"> with decreased retention in SNRPA1 knockdown compared to control cells, as well as in exons with increased retention in MDA-LM2 compared to MDA-paren</w:t>
        </w:r>
        <w:r>
          <w:rPr>
            <w:rFonts w:ascii="Helvetica" w:hAnsi="Helvetica" w:cs="Arial"/>
            <w:sz w:val="22"/>
          </w:rPr>
          <w:t>tal cells (Figure 2C</w:t>
        </w:r>
        <w:r w:rsidRPr="008B5975">
          <w:rPr>
            <w:rFonts w:ascii="Helvetica" w:hAnsi="Helvetica" w:cs="Arial"/>
            <w:sz w:val="22"/>
          </w:rPr>
          <w:t>). Consistent with SNRPA1 acting as a regulator of splicing, we observed a significant anti-correlation between the changes in alternatively spliced exons upon SNRPA1 knockdown compared to those in both MDA-LM2 (with higher endogenous SNRPA1 expression) and in SNRPA1 overexpress</w:t>
        </w:r>
        <w:r>
          <w:rPr>
            <w:rFonts w:ascii="Helvetica" w:hAnsi="Helvetica" w:cs="Arial"/>
            <w:sz w:val="22"/>
          </w:rPr>
          <w:t>ing cells (Figure S2B</w:t>
        </w:r>
        <w:r w:rsidRPr="008B5975">
          <w:rPr>
            <w:rFonts w:ascii="Helvetica" w:hAnsi="Helvetica" w:cs="Arial"/>
            <w:sz w:val="22"/>
          </w:rPr>
          <w:t>). We also tested the specificity of SNRPA1 binding to exons with SNRPA1-dependent AS changes by performing RNA-seq on MDA-LM2 cells with knockdown of additional spliceosome components. For this, we tested SNRPB2 (SNRPB”), which binds the U2 RNA hairpin IV along with SNRPA1</w:t>
        </w:r>
        <w:r>
          <w:rPr>
            <w:rFonts w:ascii="Helvetica" w:hAnsi="Helvetica" w:cs="Arial"/>
            <w:sz w:val="22"/>
          </w:rPr>
          <w:t xml:space="preserve"> </w:t>
        </w:r>
        <w:r w:rsidRPr="008B5975">
          <w:rPr>
            <w:rFonts w:ascii="Helvetica" w:hAnsi="Helvetica" w:cs="Arial"/>
            <w:sz w:val="22"/>
          </w:rPr>
          <w:fldChar w:fldCharType="begin"/>
        </w:r>
        <w:r>
          <w:rPr>
            <w:rFonts w:ascii="Helvetica" w:hAnsi="Helvetica" w:cs="Arial"/>
            <w:sz w:val="22"/>
          </w:rPr>
          <w:instrText xml:space="preserve"> ADDIN ZOTERO_ITEM CSL_CITATION {"citationID":"MHMWMw1h","properties":{"formattedCitation":"(Price et al., 1998)","plainCitation":"(Price et al., 1998)","noteIndex":0},"citationItems":[{"id":5420,"uris":["http://zotero.org/users/4940095/items/LSVS5GIN"],"uri":["http://zotero.org/users/4940095/items/LSVS5GIN"],"itemData":{"id":5420,"type":"article-journal","abstract":"We have determined the crystal structure at 2.4 A resolution of a ternary complex between the spliceosomal U2B\"/U2A' protein complex and hairpin-loop IV of U2 small nuclear RNA. Unlike its close homologue the U1A protein, U2B\" binds to its cognate RNA only in the presence of U2A', which contains leucine-rich repeats in its sequence. The concave surface of a parallel beta-sheet within the leucine-rich-repeat region of U2A' interacts with the ribonucleoprotein domain of U2B\" on the surface opposite its RNA-binding surface. The basic carboxy-terminal region of U2A' interacts with the RNA stem. The crystal structure reveals how protein-protein interaction regulates RNA-binding specificity, and how replacing only a few key residues allows the U2B\" and U1A proteins to discriminate between their cognate RNA hairpins by forming alternative networks of interactions.","container-title":"Nature","DOI":"10.1038/29234","ISSN":"0028-0836","issue":"6694","journalAbbreviation":"Nature","language":"eng","note":"PMID: 9716128","page":"645-650","source":"PubMed","title":"Crystal structure of the spliceosomal U2B\"-U2A' protein complex bound to a fragment of U2 small nuclear RNA","volume":"394","author":[{"family":"Price","given":"S. R."},{"family":"Evans","given":"P. R."},{"family":"Nagai","given":"K."}],"issued":{"date-parts":[["1998",8,13]]}}}],"schema":"https://github.com/citation-style-language/schema/raw/master/csl-citation.json"} </w:instrText>
        </w:r>
        <w:r w:rsidRPr="008B5975">
          <w:rPr>
            <w:rFonts w:ascii="Helvetica" w:hAnsi="Helvetica" w:cs="Arial"/>
            <w:sz w:val="22"/>
          </w:rPr>
          <w:fldChar w:fldCharType="separate"/>
        </w:r>
        <w:r>
          <w:rPr>
            <w:rFonts w:ascii="Helvetica" w:hAnsi="Helvetica"/>
            <w:sz w:val="22"/>
          </w:rPr>
          <w:t>(Price et al., 1998)</w:t>
        </w:r>
        <w:r w:rsidRPr="008B5975">
          <w:rPr>
            <w:rFonts w:ascii="Helvetica" w:hAnsi="Helvetica" w:cs="Arial"/>
            <w:sz w:val="22"/>
          </w:rPr>
          <w:fldChar w:fldCharType="end"/>
        </w:r>
        <w:r w:rsidRPr="008B5975">
          <w:rPr>
            <w:rFonts w:ascii="Helvetica" w:hAnsi="Helvetica" w:cs="Arial"/>
            <w:sz w:val="22"/>
          </w:rPr>
          <w:t xml:space="preserve"> as well as the more general spliceosome factor SNRPB (SmB/B’), a part of the Sm complex and present in all spliceosomal snRNPs except U6</w:t>
        </w:r>
        <w:r>
          <w:rPr>
            <w:rFonts w:ascii="Helvetica" w:hAnsi="Helvetica" w:cs="Arial"/>
            <w:sz w:val="22"/>
          </w:rPr>
          <w:t xml:space="preserve"> </w:t>
        </w:r>
        <w:r w:rsidRPr="008B5975">
          <w:rPr>
            <w:rFonts w:ascii="Helvetica" w:hAnsi="Helvetica" w:cs="Arial"/>
            <w:sz w:val="22"/>
          </w:rPr>
          <w:fldChar w:fldCharType="begin"/>
        </w:r>
        <w:r>
          <w:rPr>
            <w:rFonts w:ascii="Helvetica" w:hAnsi="Helvetica" w:cs="Arial"/>
            <w:sz w:val="22"/>
          </w:rPr>
          <w:instrText xml:space="preserve"> ADDIN ZOTERO_ITEM CSL_CITATION {"citationID":"6ghImtaD","properties":{"formattedCitation":"(Fica and Nagai, 2017)","plainCitation":"(Fica and Nagai, 2017)","noteIndex":0},"citationItems":[{"id":5745,"uris":["http://zotero.org/users/4940095/items/JTDYSC42"],"uri":["http://zotero.org/users/4940095/items/JTDYSC42"],"itemData":{"id":5745,"type":"article-journal","abstract":"The spliceosome excises introns from pre-messenger RNAs using an RNA-based active site that is cradled by a dynamic protein scaffold. A recent revolution in cryo-electron microscopy (cryo-EM) has led to near-atomic-resolution structures of key spliceosome complexes that provide insight into the mechanism of activation, splice site positioning, catalysis, protein rearrangements and ATPase-mediated dynamics of the active site. The cryo-EM structures rationalize decades of observations from genetic and biochemical studies and provide a molecular framework for future functional studies.","container-title":"Nature Structural &amp; Molecular Biology","DOI":"10.1038/nsmb.3463","ISSN":"1545-9985","issue":"10","journalAbbreviation":"Nat. Struct. Mol. Biol.","language":"eng","note":"PMID: 28981077\nPMCID: PMC6386135","page":"791-799","source":"PubMed","title":"Cryo-electron microscopy snapshots of the spliceosome: structural insights into a dynamic ribonucleoprotein machine","title-short":"Cryo-electron microscopy snapshots of the spliceosome","volume":"24","author":[{"family":"Fica","given":"Sebastian M."},{"family":"Nagai","given":"Kiyoshi"}],"issued":{"date-parts":[["2017",10,5]]}}}],"schema":"https://github.com/citation-style-language/schema/raw/master/csl-citation.json"} </w:instrText>
        </w:r>
        <w:r w:rsidRPr="008B5975">
          <w:rPr>
            <w:rFonts w:ascii="Helvetica" w:hAnsi="Helvetica" w:cs="Arial"/>
            <w:sz w:val="22"/>
          </w:rPr>
          <w:fldChar w:fldCharType="separate"/>
        </w:r>
        <w:r>
          <w:rPr>
            <w:rFonts w:ascii="Helvetica" w:hAnsi="Helvetica"/>
            <w:sz w:val="22"/>
          </w:rPr>
          <w:t>(Fica and Nagai, 2017)</w:t>
        </w:r>
        <w:r w:rsidRPr="008B5975">
          <w:rPr>
            <w:rFonts w:ascii="Helvetica" w:hAnsi="Helvetica" w:cs="Arial"/>
            <w:sz w:val="22"/>
          </w:rPr>
          <w:fldChar w:fldCharType="end"/>
        </w:r>
        <w:r w:rsidRPr="008B5975">
          <w:rPr>
            <w:rFonts w:ascii="Helvetica" w:hAnsi="Helvetica" w:cs="Arial"/>
            <w:sz w:val="22"/>
          </w:rPr>
          <w:t>. We found that there was no significant enrichment of SNRPA1 binding sites on exons adjacent to AS events induced by knockdown of either SNRPB2</w:t>
        </w:r>
        <w:r>
          <w:rPr>
            <w:rFonts w:ascii="Helvetica" w:hAnsi="Helvetica" w:cs="Arial"/>
            <w:sz w:val="22"/>
          </w:rPr>
          <w:t xml:space="preserve"> or SNRPB (Figure S2C</w:t>
        </w:r>
        <w:r w:rsidRPr="008B5975">
          <w:rPr>
            <w:rFonts w:ascii="Helvetica" w:hAnsi="Helvetica" w:cs="Arial"/>
            <w:sz w:val="22"/>
          </w:rPr>
          <w:t xml:space="preserve">), indicating that SNRPA1-mediated </w:t>
        </w:r>
        <w:r>
          <w:rPr>
            <w:rFonts w:ascii="Helvetica" w:hAnsi="Helvetica" w:cs="Arial"/>
            <w:sz w:val="22"/>
          </w:rPr>
          <w:t>modulation of SSE-containing exons</w:t>
        </w:r>
        <w:r w:rsidRPr="008B5975">
          <w:rPr>
            <w:rFonts w:ascii="Helvetica" w:hAnsi="Helvetica" w:cs="Arial"/>
            <w:sz w:val="22"/>
          </w:rPr>
          <w:t xml:space="preserve"> </w:t>
        </w:r>
        <w:r>
          <w:rPr>
            <w:rFonts w:ascii="Helvetica" w:hAnsi="Helvetica" w:cs="Arial"/>
            <w:sz w:val="22"/>
          </w:rPr>
          <w:t>is</w:t>
        </w:r>
        <w:r w:rsidRPr="008B5975">
          <w:rPr>
            <w:rFonts w:ascii="Helvetica" w:hAnsi="Helvetica" w:cs="Arial"/>
            <w:sz w:val="22"/>
          </w:rPr>
          <w:t xml:space="preserve"> not dependent on its spliceosomal role.</w:t>
        </w:r>
      </w:ins>
    </w:p>
    <w:p w14:paraId="383670BD" w14:textId="1D0A3693" w:rsidR="00A87493" w:rsidRDefault="00A87493" w:rsidP="00A87493">
      <w:pPr>
        <w:ind w:firstLine="720"/>
        <w:rPr>
          <w:ins w:id="98" w:author="Lisa Fish" w:date="2020-01-06T16:06:00Z"/>
          <w:rFonts w:ascii="Helvetica" w:hAnsi="Helvetica" w:cs="Arial"/>
          <w:sz w:val="22"/>
        </w:rPr>
      </w:pPr>
      <w:ins w:id="99" w:author="Lisa Fish" w:date="2020-01-06T16:06:00Z">
        <w:r w:rsidRPr="008B5975">
          <w:rPr>
            <w:rFonts w:ascii="Helvetica" w:hAnsi="Helvetica" w:cs="Arial"/>
            <w:sz w:val="22"/>
          </w:rPr>
          <w:t>Finally, to assess the direct effect of SNRPA1</w:t>
        </w:r>
        <w:r>
          <w:rPr>
            <w:rFonts w:ascii="Helvetica" w:hAnsi="Helvetica" w:cs="Arial"/>
            <w:sz w:val="22"/>
          </w:rPr>
          <w:t>-SSE interaction</w:t>
        </w:r>
        <w:r w:rsidRPr="008B5975">
          <w:rPr>
            <w:rFonts w:ascii="Helvetica" w:hAnsi="Helvetica" w:cs="Arial"/>
            <w:sz w:val="22"/>
          </w:rPr>
          <w:t xml:space="preserve"> on splicing efficiency, we used a reporter system where we cloned a set of SNRPA1-binding sites within the intronic sequence of a splicing reporter with measurable spliced and unspliced variants. We then stably integrated these constructs into </w:t>
        </w:r>
      </w:ins>
      <w:ins w:id="100" w:author="Lisa Fish" w:date="2020-01-08T17:40:00Z">
        <w:r w:rsidR="00D75A18">
          <w:rPr>
            <w:rFonts w:ascii="Helvetica" w:hAnsi="Helvetica" w:cs="Arial"/>
            <w:sz w:val="22"/>
          </w:rPr>
          <w:t xml:space="preserve">the </w:t>
        </w:r>
      </w:ins>
      <w:ins w:id="101" w:author="Lisa Fish" w:date="2020-01-06T16:06:00Z">
        <w:r w:rsidRPr="008B5975">
          <w:rPr>
            <w:rFonts w:ascii="Helvetica" w:hAnsi="Helvetica" w:cs="Arial"/>
            <w:sz w:val="22"/>
          </w:rPr>
          <w:t>MDA-LM2 cell</w:t>
        </w:r>
      </w:ins>
      <w:ins w:id="102" w:author="Lisa Fish" w:date="2020-01-08T17:40:00Z">
        <w:r w:rsidR="00D75A18">
          <w:rPr>
            <w:rFonts w:ascii="Helvetica" w:hAnsi="Helvetica" w:cs="Arial"/>
            <w:sz w:val="22"/>
          </w:rPr>
          <w:t xml:space="preserve"> genome</w:t>
        </w:r>
      </w:ins>
      <w:ins w:id="103" w:author="Lisa Fish" w:date="2020-01-06T16:06:00Z">
        <w:r w:rsidRPr="008B5975">
          <w:rPr>
            <w:rFonts w:ascii="Helvetica" w:hAnsi="Helvetica" w:cs="Arial"/>
            <w:sz w:val="22"/>
          </w:rPr>
          <w:t>. Relative reporter splicing was measured using qRT-PCR in these cells after siRNA-mediated SNRPA1 knockdown. We observed a significant reduction in reporter splicing upon S</w:t>
        </w:r>
        <w:r>
          <w:rPr>
            <w:rFonts w:ascii="Helvetica" w:hAnsi="Helvetica" w:cs="Arial"/>
            <w:sz w:val="22"/>
          </w:rPr>
          <w:t>NRPA1 knockdown (Figure S2D</w:t>
        </w:r>
        <w:r w:rsidRPr="008B5975">
          <w:rPr>
            <w:rFonts w:ascii="Helvetica" w:hAnsi="Helvetica" w:cs="Arial"/>
            <w:sz w:val="22"/>
          </w:rPr>
          <w:t>). Together, these data provide evidence that SSEs (i) regulate alternative splicing of a subset of transcripts in breast cancer cells, (ii) are bound by SNRPA1, and (iii) function through direct interactions with SNRPA1.</w:t>
        </w:r>
      </w:ins>
    </w:p>
    <w:p w14:paraId="316F21B0" w14:textId="77777777" w:rsidR="00A87493" w:rsidRDefault="00A87493" w:rsidP="00147F85">
      <w:pPr>
        <w:rPr>
          <w:ins w:id="104" w:author="Lisa Fish" w:date="2020-01-06T16:04:00Z"/>
          <w:rFonts w:ascii="Helvetica" w:hAnsi="Helvetica" w:cs="Arial"/>
          <w:sz w:val="18"/>
          <w:szCs w:val="20"/>
        </w:rPr>
      </w:pPr>
    </w:p>
    <w:p w14:paraId="56A00227" w14:textId="77777777" w:rsidR="00B0708C" w:rsidRDefault="00B0708C" w:rsidP="00DB691D">
      <w:pPr>
        <w:rPr>
          <w:rFonts w:ascii="Helvetica" w:hAnsi="Helvetica" w:cs="Arial"/>
          <w:sz w:val="22"/>
        </w:rPr>
      </w:pPr>
    </w:p>
    <w:p w14:paraId="537F650A" w14:textId="3932AD1A" w:rsidR="00B0708C" w:rsidRDefault="00497FB5" w:rsidP="003F0DA1">
      <w:pPr>
        <w:jc w:val="center"/>
        <w:rPr>
          <w:rFonts w:ascii="Helvetica" w:hAnsi="Helvetica" w:cs="Arial"/>
          <w:sz w:val="22"/>
        </w:rPr>
      </w:pPr>
      <w:r w:rsidRPr="00962F60">
        <w:rPr>
          <w:rFonts w:ascii="Helvetica" w:hAnsi="Helvetica" w:cs="Arial"/>
          <w:noProof/>
          <w:sz w:val="22"/>
        </w:rPr>
        <w:drawing>
          <wp:inline distT="0" distB="0" distL="0" distR="0" wp14:anchorId="3413F853" wp14:editId="4DE3DA18">
            <wp:extent cx="3404235" cy="5097145"/>
            <wp:effectExtent l="0" t="0" r="0" b="8255"/>
            <wp:docPr id="2" name="Picture 2" descr="Macintosh HD:Users:lisafish:Desktop:Fig 2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safish:Desktop:Fig 2 cell.e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4235" cy="5097145"/>
                    </a:xfrm>
                    <a:prstGeom prst="rect">
                      <a:avLst/>
                    </a:prstGeom>
                    <a:noFill/>
                    <a:ln>
                      <a:noFill/>
                    </a:ln>
                  </pic:spPr>
                </pic:pic>
              </a:graphicData>
            </a:graphic>
          </wp:inline>
        </w:drawing>
      </w:r>
    </w:p>
    <w:p w14:paraId="22BE4A63" w14:textId="1D7D8458" w:rsidR="00A03A41" w:rsidRDefault="00331CE1">
      <w:pPr>
        <w:rPr>
          <w:ins w:id="105" w:author="Lisa Fish" w:date="2020-01-06T16:17:00Z"/>
          <w:rFonts w:ascii="Helvetica" w:hAnsi="Helvetica" w:cs="Arial"/>
          <w:b/>
          <w:sz w:val="18"/>
          <w:szCs w:val="20"/>
        </w:rPr>
      </w:pPr>
      <w:r w:rsidRPr="008B5975">
        <w:rPr>
          <w:rFonts w:ascii="Helvetica" w:hAnsi="Helvetica" w:cs="Arial"/>
          <w:b/>
          <w:sz w:val="18"/>
          <w:szCs w:val="20"/>
        </w:rPr>
        <w:t xml:space="preserve">Fig. 2. </w:t>
      </w:r>
      <w:ins w:id="106" w:author="Lisa Fish" w:date="2020-01-06T16:46:00Z">
        <w:r w:rsidR="005F43B5">
          <w:rPr>
            <w:rFonts w:ascii="Helvetica" w:hAnsi="Helvetica" w:cs="Arial"/>
            <w:b/>
            <w:sz w:val="18"/>
            <w:szCs w:val="20"/>
          </w:rPr>
          <w:t xml:space="preserve">SNRPA1 binds SSEs in vivo </w:t>
        </w:r>
      </w:ins>
    </w:p>
    <w:p w14:paraId="03D3B421" w14:textId="33DF9ABB" w:rsidR="00772155" w:rsidRDefault="00327CF6" w:rsidP="00772155">
      <w:pPr>
        <w:rPr>
          <w:rFonts w:ascii="Helvetica" w:hAnsi="Helvetica" w:cs="Arial"/>
          <w:sz w:val="18"/>
          <w:szCs w:val="20"/>
        </w:rPr>
      </w:pPr>
      <w:ins w:id="107" w:author="Lisa Fish" w:date="2020-01-06T16:33:00Z">
        <w:r>
          <w:rPr>
            <w:rFonts w:ascii="Helvetica" w:hAnsi="Helvetica" w:cs="Arial"/>
            <w:sz w:val="18"/>
            <w:szCs w:val="20"/>
          </w:rPr>
          <w:t>(</w:t>
        </w:r>
        <w:r w:rsidRPr="00962F60">
          <w:rPr>
            <w:rFonts w:ascii="Helvetica" w:hAnsi="Helvetica" w:cs="Arial"/>
            <w:b/>
            <w:sz w:val="18"/>
            <w:szCs w:val="20"/>
          </w:rPr>
          <w:t>A</w:t>
        </w:r>
        <w:r>
          <w:rPr>
            <w:rFonts w:ascii="Helvetica" w:hAnsi="Helvetica" w:cs="Arial"/>
            <w:sz w:val="18"/>
            <w:szCs w:val="20"/>
          </w:rPr>
          <w:t xml:space="preserve">) </w:t>
        </w:r>
        <w:r w:rsidRPr="008B5975">
          <w:rPr>
            <w:rFonts w:ascii="Helvetica" w:hAnsi="Helvetica" w:cs="Arial"/>
            <w:sz w:val="18"/>
            <w:szCs w:val="20"/>
          </w:rPr>
          <w:t xml:space="preserve">RNA-seq tracks showing reads from SNRPA1 </w:t>
        </w:r>
      </w:ins>
      <w:ins w:id="108" w:author="Lisa Fish" w:date="2020-01-06T16:34:00Z">
        <w:r>
          <w:rPr>
            <w:rFonts w:ascii="Helvetica" w:hAnsi="Helvetica" w:cs="Arial"/>
            <w:sz w:val="18"/>
            <w:szCs w:val="20"/>
          </w:rPr>
          <w:t>ir</w:t>
        </w:r>
      </w:ins>
      <w:ins w:id="109" w:author="Lisa Fish" w:date="2020-01-06T16:33:00Z">
        <w:r>
          <w:rPr>
            <w:rFonts w:ascii="Helvetica" w:hAnsi="Helvetica" w:cs="Arial"/>
            <w:sz w:val="18"/>
            <w:szCs w:val="20"/>
          </w:rPr>
          <w:t>CLIP</w:t>
        </w:r>
        <w:r w:rsidRPr="008B5975">
          <w:rPr>
            <w:rFonts w:ascii="Helvetica" w:hAnsi="Helvetica" w:cs="Arial"/>
            <w:sz w:val="18"/>
            <w:szCs w:val="20"/>
          </w:rPr>
          <w:t xml:space="preserve"> </w:t>
        </w:r>
        <w:r w:rsidRPr="008B5975">
          <w:rPr>
            <w:rFonts w:ascii="Helvetica" w:hAnsi="Helvetica" w:cs="Arial"/>
            <w:sz w:val="18"/>
            <w:szCs w:val="20"/>
          </w:rPr>
          <w:fldChar w:fldCharType="begin"/>
        </w:r>
      </w:ins>
      <w:ins w:id="110" w:author="Lisa Fish" w:date="2020-01-06T16:34:00Z">
        <w:r>
          <w:rPr>
            <w:rFonts w:ascii="Helvetica" w:hAnsi="Helvetica" w:cs="Arial"/>
            <w:sz w:val="18"/>
            <w:szCs w:val="20"/>
          </w:rPr>
          <w:instrText xml:space="preserve"> ADDIN ZOTERO_ITEM CSL_CITATION {"citationID":"O6tnHbU4","properties":{"formattedCitation":"(Zarnegar et al., 2016)","plainCitation":"(Zarnegar et al., 2016)","noteIndex":0},"citationItems":[{"id":5712,"uris":["http://zotero.org/users/4940095/items/UHRQK5FM"],"uri":["http://zotero.org/users/4940095/items/UHRQK5FM"],"itemData":{"id":5712,"type":"article-journal","abstract":"The complexity of transcriptome-wide protein-RNA interaction networks is incompletely understood. While emerging studies are greatly expanding the known universe of RNA-binding proteins, methods for the discovery and characterization of protein-RNA interactions remain resource intensive and technically challenging. Here we introduce a UV-C crosslinking and immunoprecipitation platform, irCLIP, which provides an ultraefficient, fast, and nonisotopic method for the detection of protein-RNA interactions using far less material than standard protocols.","container-title":"Nature Methods","DOI":"10.1038/nmeth.3840","ISSN":"1548-7105","issue":"6","journalAbbreviation":"Nat. Methods","language":"eng","note":"PMID: 27111506\nPMCID: PMC5477425","page":"489-492","source":"PubMed","title":"irCLIP platform for efficient characterization of protein-RNA interactions","volume":"13","author":[{"family":"Zarnegar","given":"Brian J."},{"family":"Flynn","given":"Ryan A."},{"family":"Shen","given":"Ying"},{"family":"Do","given":"Brian T."},{"family":"Chang","given":"Howard Y."},{"family":"Khavari","given":"Paul A."}],"issued":{"date-parts":[["2016"]]}},"label":"page"}],"schema":"https://github.com/citation-style-language/schema/raw/master/csl-citation.json"} </w:instrText>
        </w:r>
      </w:ins>
      <w:ins w:id="111" w:author="Lisa Fish" w:date="2020-01-06T16:33:00Z">
        <w:r w:rsidRPr="008B5975">
          <w:rPr>
            <w:rFonts w:ascii="Helvetica" w:hAnsi="Helvetica" w:cs="Arial"/>
            <w:sz w:val="18"/>
            <w:szCs w:val="20"/>
          </w:rPr>
          <w:fldChar w:fldCharType="separate"/>
        </w:r>
      </w:ins>
      <w:ins w:id="112" w:author="Lisa Fish" w:date="2020-01-06T16:34:00Z">
        <w:r>
          <w:rPr>
            <w:rFonts w:ascii="Helvetica" w:hAnsi="Helvetica"/>
            <w:sz w:val="18"/>
          </w:rPr>
          <w:t>(Zarnegar et al., 2016)</w:t>
        </w:r>
      </w:ins>
      <w:ins w:id="113" w:author="Lisa Fish" w:date="2020-01-06T16:33:00Z">
        <w:r w:rsidRPr="008B5975">
          <w:rPr>
            <w:rFonts w:ascii="Helvetica" w:hAnsi="Helvetica" w:cs="Arial"/>
            <w:sz w:val="18"/>
            <w:szCs w:val="20"/>
          </w:rPr>
          <w:fldChar w:fldCharType="end"/>
        </w:r>
        <w:r w:rsidRPr="008B5975">
          <w:rPr>
            <w:rFonts w:ascii="Helvetica" w:hAnsi="Helvetica" w:cs="Arial"/>
            <w:sz w:val="18"/>
            <w:szCs w:val="20"/>
          </w:rPr>
          <w:t xml:space="preserve"> mapped to RNU2-1. </w:t>
        </w:r>
        <w:r w:rsidRPr="008B5975">
          <w:rPr>
            <w:rFonts w:ascii="Helvetica" w:hAnsi="Helvetica" w:cs="Arial"/>
            <w:i/>
            <w:sz w:val="18"/>
            <w:szCs w:val="20"/>
          </w:rPr>
          <w:t>n</w:t>
        </w:r>
        <w:r w:rsidRPr="008B5975">
          <w:rPr>
            <w:rFonts w:ascii="Helvetica" w:hAnsi="Helvetica" w:cs="Arial"/>
            <w:sz w:val="18"/>
            <w:szCs w:val="20"/>
          </w:rPr>
          <w:t xml:space="preserve"> = 2 biological replicates.</w:t>
        </w:r>
      </w:ins>
      <w:ins w:id="114" w:author="Lisa Fish" w:date="2020-01-06T16:34:00Z">
        <w:r>
          <w:rPr>
            <w:rFonts w:ascii="Helvetica" w:hAnsi="Helvetica" w:cs="Arial"/>
            <w:sz w:val="18"/>
            <w:szCs w:val="20"/>
          </w:rPr>
          <w:t xml:space="preserve"> </w:t>
        </w:r>
      </w:ins>
      <w:ins w:id="115" w:author="Lisa Fish" w:date="2020-01-06T16:32:00Z">
        <w:r w:rsidRPr="008B5975">
          <w:rPr>
            <w:rFonts w:ascii="Helvetica" w:hAnsi="Helvetica" w:cs="Arial"/>
            <w:sz w:val="18"/>
            <w:szCs w:val="20"/>
          </w:rPr>
          <w:t>Bar graph showing relative distribution of the location of SNRPA1 binding sites identified in SNRPA1 irCLIP data</w:t>
        </w:r>
        <w:r>
          <w:rPr>
            <w:rFonts w:ascii="Helvetica" w:hAnsi="Helvetica" w:cs="Arial"/>
            <w:sz w:val="18"/>
            <w:szCs w:val="20"/>
          </w:rPr>
          <w:t xml:space="preserve"> using three peak finding methods (REFS)</w:t>
        </w:r>
        <w:r w:rsidRPr="008B5975">
          <w:rPr>
            <w:rFonts w:ascii="Helvetica" w:hAnsi="Helvetica" w:cs="Arial"/>
            <w:sz w:val="18"/>
            <w:szCs w:val="20"/>
          </w:rPr>
          <w:t xml:space="preserve">. </w:t>
        </w:r>
      </w:ins>
      <w:r w:rsidR="00A03A41" w:rsidRPr="00274E1E">
        <w:rPr>
          <w:rFonts w:ascii="Helvetica" w:hAnsi="Helvetica" w:cs="Arial"/>
          <w:sz w:val="18"/>
          <w:szCs w:val="20"/>
        </w:rPr>
        <w:t>(</w:t>
      </w:r>
      <w:ins w:id="116" w:author="Lisa Fish" w:date="2020-01-06T16:18:00Z">
        <w:r w:rsidR="00A03A41">
          <w:rPr>
            <w:rFonts w:ascii="Helvetica" w:hAnsi="Helvetica" w:cs="Arial"/>
            <w:b/>
            <w:sz w:val="18"/>
            <w:szCs w:val="20"/>
          </w:rPr>
          <w:t>B</w:t>
        </w:r>
      </w:ins>
      <w:r w:rsidR="00A03A41" w:rsidRPr="00274E1E">
        <w:rPr>
          <w:rFonts w:ascii="Helvetica" w:hAnsi="Helvetica" w:cs="Arial"/>
          <w:sz w:val="18"/>
          <w:szCs w:val="20"/>
        </w:rPr>
        <w:t>)</w:t>
      </w:r>
      <w:r w:rsidR="00A03A41" w:rsidRPr="008B5975">
        <w:rPr>
          <w:rFonts w:ascii="Helvetica" w:hAnsi="Helvetica" w:cs="Arial"/>
          <w:sz w:val="18"/>
          <w:szCs w:val="20"/>
        </w:rPr>
        <w:t xml:space="preserve"> Heatmaps showing enrichment of SSEs in SNRPA1 binding sites identified from CLIP (top), and showing enrichment of matches to SSE among </w:t>
      </w:r>
      <w:r w:rsidR="00A03A41" w:rsidRPr="008B5975">
        <w:rPr>
          <w:rFonts w:ascii="Helvetica" w:hAnsi="Helvetica" w:cs="Arial"/>
          <w:i/>
          <w:sz w:val="18"/>
          <w:szCs w:val="20"/>
        </w:rPr>
        <w:t>in silico</w:t>
      </w:r>
      <w:r w:rsidR="00A03A41" w:rsidRPr="008B5975">
        <w:rPr>
          <w:rFonts w:ascii="Helvetica" w:hAnsi="Helvetica" w:cs="Arial"/>
          <w:sz w:val="18"/>
          <w:szCs w:val="20"/>
        </w:rPr>
        <w:t>-folded SNRPA1-bound sites identified from CLI</w:t>
      </w:r>
      <w:ins w:id="117" w:author="Lisa Fish" w:date="2020-01-06T16:35:00Z">
        <w:r>
          <w:rPr>
            <w:rFonts w:ascii="Helvetica" w:hAnsi="Helvetica" w:cs="Arial"/>
            <w:sz w:val="18"/>
            <w:szCs w:val="20"/>
          </w:rPr>
          <w:t xml:space="preserve">P </w:t>
        </w:r>
      </w:ins>
      <w:r w:rsidR="00A03A41" w:rsidRPr="008B5975">
        <w:rPr>
          <w:rFonts w:ascii="Helvetica" w:hAnsi="Helvetica" w:cs="Arial"/>
          <w:sz w:val="18"/>
          <w:szCs w:val="20"/>
        </w:rPr>
        <w:t xml:space="preserve">(bottom). </w:t>
      </w:r>
      <w:r w:rsidR="00772155" w:rsidRPr="00FD6A45">
        <w:rPr>
          <w:rFonts w:ascii="Helvetica" w:hAnsi="Helvetica" w:cs="Arial"/>
          <w:sz w:val="18"/>
          <w:szCs w:val="20"/>
        </w:rPr>
        <w:t>(</w:t>
      </w:r>
      <w:ins w:id="118" w:author="Lisa Fish" w:date="2020-01-07T16:30:00Z">
        <w:r w:rsidR="00772155">
          <w:rPr>
            <w:rFonts w:ascii="Helvetica" w:hAnsi="Helvetica" w:cs="Arial"/>
            <w:b/>
            <w:sz w:val="18"/>
            <w:szCs w:val="20"/>
          </w:rPr>
          <w:t>C</w:t>
        </w:r>
      </w:ins>
      <w:r w:rsidR="00772155" w:rsidRPr="00FD6A45">
        <w:rPr>
          <w:rFonts w:ascii="Helvetica" w:hAnsi="Helvetica" w:cs="Arial"/>
          <w:sz w:val="18"/>
          <w:szCs w:val="20"/>
        </w:rPr>
        <w:t>)</w:t>
      </w:r>
      <w:r w:rsidR="00772155" w:rsidRPr="008B5975">
        <w:rPr>
          <w:rFonts w:ascii="Helvetica" w:hAnsi="Helvetica" w:cs="Arial"/>
          <w:sz w:val="18"/>
          <w:szCs w:val="20"/>
        </w:rPr>
        <w:t xml:space="preserve"> Heatmaps showing enrichment of SNRPA1 binding sites in exons (and flanking intron</w:t>
      </w:r>
      <w:ins w:id="119" w:author="Lisa Fish" w:date="2020-01-07T16:30:00Z">
        <w:r w:rsidR="00772155">
          <w:rPr>
            <w:rFonts w:ascii="Helvetica" w:hAnsi="Helvetica" w:cs="Arial"/>
            <w:sz w:val="18"/>
            <w:szCs w:val="20"/>
          </w:rPr>
          <w:t>s</w:t>
        </w:r>
      </w:ins>
      <w:r w:rsidR="00772155" w:rsidRPr="008B5975">
        <w:rPr>
          <w:rFonts w:ascii="Helvetica" w:hAnsi="Helvetica" w:cs="Arial"/>
          <w:sz w:val="18"/>
          <w:szCs w:val="20"/>
        </w:rPr>
        <w:t>) with decreased ΔΨ in MDA-LM2 cells with SNRPA1 knockdown compared to control cells (top), and in exons (and flanking intron</w:t>
      </w:r>
      <w:ins w:id="120" w:author="Lisa Fish" w:date="2020-01-07T16:30:00Z">
        <w:r w:rsidR="00772155">
          <w:rPr>
            <w:rFonts w:ascii="Helvetica" w:hAnsi="Helvetica" w:cs="Arial"/>
            <w:sz w:val="18"/>
            <w:szCs w:val="20"/>
          </w:rPr>
          <w:t>s</w:t>
        </w:r>
      </w:ins>
      <w:r w:rsidR="00772155" w:rsidRPr="008B5975">
        <w:rPr>
          <w:rFonts w:ascii="Helvetica" w:hAnsi="Helvetica" w:cs="Arial"/>
          <w:sz w:val="18"/>
          <w:szCs w:val="20"/>
        </w:rPr>
        <w:t xml:space="preserve">) with increased ΔΨ in MDA-LM2 cells compared to MDA-parental cells (bottom). </w:t>
      </w:r>
    </w:p>
    <w:p w14:paraId="36FE5A41" w14:textId="6BB20A19" w:rsidR="00331CE1" w:rsidRPr="008B5975" w:rsidRDefault="00331CE1">
      <w:pPr>
        <w:rPr>
          <w:rFonts w:ascii="Helvetica" w:hAnsi="Helvetica" w:cs="Arial"/>
          <w:sz w:val="18"/>
          <w:szCs w:val="20"/>
        </w:rPr>
      </w:pPr>
    </w:p>
    <w:p w14:paraId="339C75EF" w14:textId="77777777" w:rsidR="00F14601" w:rsidRPr="00B0708C" w:rsidRDefault="00F14601" w:rsidP="00F14601">
      <w:pPr>
        <w:rPr>
          <w:ins w:id="121" w:author="Lisa Fish" w:date="2020-01-06T16:05:00Z"/>
          <w:rFonts w:ascii="Helvetica" w:hAnsi="Helvetica" w:cs="Arial"/>
          <w:sz w:val="18"/>
          <w:szCs w:val="20"/>
        </w:rPr>
      </w:pPr>
      <w:ins w:id="122" w:author="Lisa Fish" w:date="2020-01-06T16:05:00Z">
        <w:r w:rsidRPr="008B5975">
          <w:rPr>
            <w:rFonts w:ascii="Helvetica" w:hAnsi="Helvetica" w:cs="Arial"/>
            <w:b/>
            <w:bCs/>
            <w:sz w:val="22"/>
          </w:rPr>
          <w:t xml:space="preserve">SNRPA1 promotes invasion and </w:t>
        </w:r>
        <w:r w:rsidRPr="008B5975">
          <w:rPr>
            <w:rFonts w:ascii="Helvetica" w:hAnsi="Helvetica" w:cs="Arial"/>
            <w:b/>
            <w:bCs/>
            <w:i/>
            <w:iCs/>
            <w:sz w:val="22"/>
          </w:rPr>
          <w:t xml:space="preserve">in vivo </w:t>
        </w:r>
        <w:r w:rsidRPr="008B5975">
          <w:rPr>
            <w:rFonts w:ascii="Helvetica" w:hAnsi="Helvetica" w:cs="Arial"/>
            <w:b/>
            <w:bCs/>
            <w:sz w:val="22"/>
          </w:rPr>
          <w:t>metastatic colonization</w:t>
        </w:r>
      </w:ins>
    </w:p>
    <w:p w14:paraId="1465217A" w14:textId="77777777" w:rsidR="00F14601" w:rsidRPr="008B5975" w:rsidRDefault="00F14601" w:rsidP="00F14601">
      <w:pPr>
        <w:rPr>
          <w:ins w:id="123" w:author="Lisa Fish" w:date="2020-01-06T16:05:00Z"/>
          <w:rFonts w:ascii="Helvetica" w:hAnsi="Helvetica" w:cs="Arial"/>
          <w:sz w:val="22"/>
        </w:rPr>
      </w:pPr>
    </w:p>
    <w:p w14:paraId="06C1FC06" w14:textId="6C33F30E" w:rsidR="00F14601" w:rsidRPr="004403EA" w:rsidRDefault="00F14601" w:rsidP="00F14601">
      <w:pPr>
        <w:ind w:firstLine="720"/>
        <w:rPr>
          <w:ins w:id="124" w:author="Lisa Fish" w:date="2020-01-06T16:05:00Z"/>
          <w:rFonts w:ascii="Helvetica" w:hAnsi="Helvetica" w:cs="Arial"/>
          <w:sz w:val="22"/>
        </w:rPr>
      </w:pPr>
      <w:ins w:id="125" w:author="Lisa Fish" w:date="2020-01-06T16:05:00Z">
        <w:r w:rsidRPr="008B5975">
          <w:rPr>
            <w:rFonts w:ascii="Helvetica" w:hAnsi="Helvetica" w:cs="Arial"/>
            <w:sz w:val="22"/>
          </w:rPr>
          <w:t xml:space="preserve">As we had found that SNRPA1 controls </w:t>
        </w:r>
        <w:r>
          <w:rPr>
            <w:rFonts w:ascii="Helvetica" w:hAnsi="Helvetica" w:cs="Arial"/>
            <w:sz w:val="22"/>
          </w:rPr>
          <w:t>alternative splicing</w:t>
        </w:r>
        <w:r w:rsidRPr="008B5975">
          <w:rPr>
            <w:rFonts w:ascii="Helvetica" w:hAnsi="Helvetica" w:cs="Arial"/>
            <w:sz w:val="22"/>
          </w:rPr>
          <w:t xml:space="preserve"> patterns in metastatic breast cancer cells, we next sought to determine if SNRPA1 impacts breast cancer progression. To test this, we first carried out </w:t>
        </w:r>
        <w:r w:rsidRPr="008B5975">
          <w:rPr>
            <w:rFonts w:ascii="Helvetica" w:hAnsi="Helvetica" w:cs="Arial"/>
            <w:i/>
            <w:sz w:val="22"/>
          </w:rPr>
          <w:t>in vivo</w:t>
        </w:r>
        <w:r w:rsidRPr="008B5975">
          <w:rPr>
            <w:rFonts w:ascii="Helvetica" w:hAnsi="Helvetica" w:cs="Arial"/>
            <w:sz w:val="22"/>
          </w:rPr>
          <w:t xml:space="preserve"> experimental metastasis assays by injecting MDA-LM2 cells with shRNA-mediated SNRPA1 knockdown into the venous circulation of NOD-</w:t>
        </w:r>
        <w:r w:rsidRPr="008B5975">
          <w:rPr>
            <w:rFonts w:ascii="Helvetica" w:hAnsi="Helvetica" w:cs="Arial"/>
            <w:i/>
            <w:sz w:val="22"/>
          </w:rPr>
          <w:t>scid</w:t>
        </w:r>
        <w:r w:rsidRPr="008B5975">
          <w:rPr>
            <w:rFonts w:ascii="Helvetica" w:hAnsi="Helvetica" w:cs="Arial"/>
            <w:sz w:val="22"/>
          </w:rPr>
          <w:t>-gamma (NSG) mice and using bioluminescence imaging to measure lung metastatic colonization over time. We observed that SNRPA1 depleted cells exhibited significantly decreased metastatic capacity compared to cells expressing a control shRNA</w:t>
        </w:r>
        <w:r>
          <w:rPr>
            <w:rFonts w:ascii="Helvetica" w:hAnsi="Helvetica" w:cs="Arial"/>
            <w:sz w:val="22"/>
          </w:rPr>
          <w:t xml:space="preserve"> (Figure 3A</w:t>
        </w:r>
        <w:r w:rsidRPr="008B5975">
          <w:rPr>
            <w:rFonts w:ascii="Helvetica" w:hAnsi="Helvetica" w:cs="Arial"/>
            <w:sz w:val="22"/>
          </w:rPr>
          <w:t xml:space="preserve">). Similarly, when a metastatic lung colonization assay was </w:t>
        </w:r>
        <w:r w:rsidRPr="008B5975">
          <w:rPr>
            <w:rFonts w:ascii="Helvetica" w:hAnsi="Helvetica" w:cs="Arial"/>
            <w:sz w:val="22"/>
          </w:rPr>
          <w:lastRenderedPageBreak/>
          <w:t>carried out using an independent breast cancer cell line, HCC1806-LM2, we again found that SNRPA1 knockdown cells had reduced metastatic colonization capacity compared to control cells in this background (</w:t>
        </w:r>
        <w:r>
          <w:rPr>
            <w:rFonts w:ascii="Helvetica" w:hAnsi="Helvetica" w:cs="Arial"/>
            <w:sz w:val="22"/>
          </w:rPr>
          <w:t>Figure 3B</w:t>
        </w:r>
        <w:r w:rsidRPr="008B5975">
          <w:rPr>
            <w:rFonts w:ascii="Helvetica" w:hAnsi="Helvetica" w:cs="Arial"/>
            <w:sz w:val="22"/>
          </w:rPr>
          <w:t>).  SNRPA1 knockdown did not result in a significant decrease in tumor growth of cells implanted in mammary fat-pad</w:t>
        </w:r>
        <w:r>
          <w:rPr>
            <w:rFonts w:ascii="Helvetica" w:hAnsi="Helvetica" w:cs="Arial"/>
            <w:sz w:val="22"/>
          </w:rPr>
          <w:t>s</w:t>
        </w:r>
        <w:r w:rsidRPr="008B5975">
          <w:rPr>
            <w:rFonts w:ascii="Helvetica" w:hAnsi="Helvetica" w:cs="Arial"/>
            <w:sz w:val="22"/>
          </w:rPr>
          <w:t xml:space="preserve"> of mice, suggesting SNRP</w:t>
        </w:r>
        <w:r>
          <w:rPr>
            <w:rFonts w:ascii="Helvetica" w:hAnsi="Helvetica" w:cs="Arial"/>
            <w:sz w:val="22"/>
          </w:rPr>
          <w:t>A1 does</w:t>
        </w:r>
        <w:r w:rsidRPr="008B5975">
          <w:rPr>
            <w:rFonts w:ascii="Helvetica" w:hAnsi="Helvetica" w:cs="Arial"/>
            <w:sz w:val="22"/>
          </w:rPr>
          <w:t xml:space="preserve"> not</w:t>
        </w:r>
        <w:r>
          <w:rPr>
            <w:rFonts w:ascii="Helvetica" w:hAnsi="Helvetica" w:cs="Arial"/>
            <w:sz w:val="22"/>
          </w:rPr>
          <w:t xml:space="preserve"> significantly</w:t>
        </w:r>
        <w:r w:rsidRPr="008B5975">
          <w:rPr>
            <w:rFonts w:ascii="Helvetica" w:hAnsi="Helvetica" w:cs="Arial"/>
            <w:sz w:val="22"/>
          </w:rPr>
          <w:t xml:space="preserve"> impact primary tumor growth </w:t>
        </w:r>
        <w:r>
          <w:rPr>
            <w:rFonts w:ascii="Helvetica" w:hAnsi="Helvetica" w:cs="Arial"/>
            <w:sz w:val="22"/>
          </w:rPr>
          <w:t>(Figure</w:t>
        </w:r>
        <w:r w:rsidRPr="008B5975">
          <w:rPr>
            <w:rFonts w:ascii="Helvetica" w:hAnsi="Helvetica" w:cs="Arial"/>
            <w:sz w:val="22"/>
          </w:rPr>
          <w:t xml:space="preserve"> </w:t>
        </w:r>
        <w:r>
          <w:rPr>
            <w:rFonts w:ascii="Helvetica" w:hAnsi="Helvetica" w:cs="Arial"/>
            <w:sz w:val="22"/>
          </w:rPr>
          <w:t>S3A</w:t>
        </w:r>
        <w:r w:rsidRPr="008B5975">
          <w:rPr>
            <w:rFonts w:ascii="Helvetica" w:hAnsi="Helvetica" w:cs="Arial"/>
            <w:sz w:val="22"/>
          </w:rPr>
          <w:t xml:space="preserve">). Additionally, we observed no significant differences in the </w:t>
        </w:r>
        <w:r w:rsidRPr="008B5975">
          <w:rPr>
            <w:rFonts w:ascii="Helvetica" w:hAnsi="Helvetica" w:cs="Arial"/>
            <w:i/>
            <w:sz w:val="22"/>
          </w:rPr>
          <w:t>in vitro</w:t>
        </w:r>
        <w:r w:rsidRPr="008B5975">
          <w:rPr>
            <w:rFonts w:ascii="Helvetica" w:hAnsi="Helvetica" w:cs="Arial"/>
            <w:sz w:val="22"/>
          </w:rPr>
          <w:t xml:space="preserve"> proliferation rates of either of these cell lines upon SNRPA1 knockdown (</w:t>
        </w:r>
        <w:r>
          <w:rPr>
            <w:rFonts w:ascii="Helvetica" w:hAnsi="Helvetica" w:cs="Arial"/>
            <w:sz w:val="22"/>
          </w:rPr>
          <w:t>Figure S3B</w:t>
        </w:r>
        <w:r w:rsidRPr="008B5975">
          <w:rPr>
            <w:rFonts w:ascii="Helvetica" w:hAnsi="Helvetica" w:cs="Arial"/>
            <w:sz w:val="22"/>
          </w:rPr>
          <w:t xml:space="preserve">). Consistent with these results, when MDA-parental cells or HCC1806-LM2 cells stably overexpressing SNRPA1 were injected into mice, </w:t>
        </w:r>
        <w:r>
          <w:rPr>
            <w:rFonts w:ascii="Helvetica" w:hAnsi="Helvetica" w:cs="Arial"/>
            <w:sz w:val="22"/>
          </w:rPr>
          <w:t xml:space="preserve">they demonstrated </w:t>
        </w:r>
        <w:r w:rsidRPr="008B5975">
          <w:rPr>
            <w:rFonts w:ascii="Helvetica" w:hAnsi="Helvetica" w:cs="Arial"/>
            <w:sz w:val="22"/>
          </w:rPr>
          <w:t>significantly increased ability to colonize the lung compared to control cells (Fig</w:t>
        </w:r>
        <w:r>
          <w:rPr>
            <w:rFonts w:ascii="Helvetica" w:hAnsi="Helvetica" w:cs="Arial"/>
            <w:sz w:val="22"/>
          </w:rPr>
          <w:t>ures 3C and S3C</w:t>
        </w:r>
        <w:r w:rsidRPr="008B5975">
          <w:rPr>
            <w:rFonts w:ascii="Helvetica" w:hAnsi="Helvetica" w:cs="Arial"/>
            <w:sz w:val="22"/>
          </w:rPr>
          <w:t>).</w:t>
        </w:r>
      </w:ins>
      <w:ins w:id="126" w:author="Lisa Fish" w:date="2020-01-08T17:44:00Z">
        <w:r w:rsidR="00DA46D2">
          <w:rPr>
            <w:rFonts w:ascii="Helvetica" w:hAnsi="Helvetica" w:cs="Arial"/>
            <w:sz w:val="22"/>
          </w:rPr>
          <w:t xml:space="preserve"> Importantly, silencing of SNRPB2, failed to mimic SNRPA1 knockdown </w:t>
        </w:r>
        <w:commentRangeStart w:id="127"/>
        <w:r w:rsidR="00DA46D2">
          <w:rPr>
            <w:rFonts w:ascii="Helvetica" w:hAnsi="Helvetica" w:cs="Arial"/>
            <w:sz w:val="22"/>
          </w:rPr>
          <w:t xml:space="preserve">both </w:t>
        </w:r>
        <w:r w:rsidR="00DA46D2">
          <w:rPr>
            <w:rFonts w:ascii="Helvetica" w:hAnsi="Helvetica" w:cs="Arial"/>
            <w:i/>
            <w:iCs/>
            <w:sz w:val="22"/>
          </w:rPr>
          <w:t>in vivo</w:t>
        </w:r>
        <w:r w:rsidR="00DA46D2">
          <w:rPr>
            <w:rFonts w:ascii="Helvetica" w:hAnsi="Helvetica" w:cs="Arial"/>
            <w:sz w:val="22"/>
          </w:rPr>
          <w:t xml:space="preserve"> </w:t>
        </w:r>
        <w:commentRangeEnd w:id="127"/>
        <w:r w:rsidR="00DA46D2">
          <w:rPr>
            <w:rStyle w:val="CommentReference"/>
          </w:rPr>
          <w:commentReference w:id="127"/>
        </w:r>
        <w:r w:rsidR="00DA46D2">
          <w:rPr>
            <w:rFonts w:ascii="Helvetica" w:hAnsi="Helvetica" w:cs="Arial"/>
            <w:sz w:val="22"/>
          </w:rPr>
          <w:t xml:space="preserve">and </w:t>
        </w:r>
        <w:r w:rsidR="00DA46D2">
          <w:rPr>
            <w:rFonts w:ascii="Helvetica" w:hAnsi="Helvetica" w:cs="Arial"/>
            <w:i/>
            <w:iCs/>
            <w:sz w:val="22"/>
          </w:rPr>
          <w:t>in vitro</w:t>
        </w:r>
        <w:r w:rsidR="00DA46D2">
          <w:rPr>
            <w:rFonts w:ascii="Helvetica" w:hAnsi="Helvetica" w:cs="Arial"/>
            <w:sz w:val="22"/>
          </w:rPr>
          <w:t>. This further highlights this non-canonical function of SNRPA1 as a regulator of alternative splicing, outside of its canonical role as a component of U2 snRNP.</w:t>
        </w:r>
      </w:ins>
      <w:ins w:id="128" w:author="Lisa Fish" w:date="2020-01-06T16:05:00Z">
        <w:r w:rsidRPr="008B5975">
          <w:rPr>
            <w:rFonts w:ascii="Helvetica" w:hAnsi="Helvetica" w:cs="Arial"/>
            <w:sz w:val="22"/>
          </w:rPr>
          <w:t>We also performed transwell invasion assays with SNRPA1 knockdown and control cells in MDA-LM2 and HCC1806-LM2 backgrounds, and foun</w:t>
        </w:r>
        <w:r>
          <w:rPr>
            <w:rFonts w:ascii="Helvetica" w:hAnsi="Helvetica" w:cs="Arial"/>
            <w:sz w:val="22"/>
          </w:rPr>
          <w:t>d that SNRPA1-depleted cells exhibited</w:t>
        </w:r>
        <w:r w:rsidRPr="008B5975">
          <w:rPr>
            <w:rFonts w:ascii="Helvetica" w:hAnsi="Helvetica" w:cs="Arial"/>
            <w:sz w:val="22"/>
          </w:rPr>
          <w:t xml:space="preserve"> significantly lower invasion capacity than control cells (Fig</w:t>
        </w:r>
        <w:r>
          <w:rPr>
            <w:rFonts w:ascii="Helvetica" w:hAnsi="Helvetica" w:cs="Arial"/>
            <w:sz w:val="22"/>
          </w:rPr>
          <w:t>ure</w:t>
        </w:r>
        <w:r w:rsidRPr="008B5975">
          <w:rPr>
            <w:rFonts w:ascii="Helvetica" w:hAnsi="Helvetica" w:cs="Arial"/>
            <w:sz w:val="22"/>
          </w:rPr>
          <w:t xml:space="preserve"> </w:t>
        </w:r>
      </w:ins>
      <w:ins w:id="129" w:author="Lisa Fish" w:date="2020-01-08T17:43:00Z">
        <w:r w:rsidR="00DA46D2">
          <w:rPr>
            <w:rFonts w:ascii="Helvetica" w:hAnsi="Helvetica" w:cs="Arial"/>
            <w:sz w:val="22"/>
          </w:rPr>
          <w:t>4A-B</w:t>
        </w:r>
      </w:ins>
      <w:ins w:id="130" w:author="Lisa Fish" w:date="2020-01-06T16:05:00Z">
        <w:r w:rsidRPr="008B5975">
          <w:rPr>
            <w:rFonts w:ascii="Helvetica" w:hAnsi="Helvetica" w:cs="Arial"/>
            <w:sz w:val="22"/>
          </w:rPr>
          <w:t xml:space="preserve">). Collectively, these results demonstrate that SNRPA1 promotes experimental breast cancer metastasis and cancer cell invasion, consistent with a role for SNRPA1 as a promoter of breast cancer progression. </w:t>
        </w:r>
      </w:ins>
    </w:p>
    <w:p w14:paraId="5AEE1638" w14:textId="77777777" w:rsidR="00F14601" w:rsidRPr="008B5975" w:rsidRDefault="00F14601" w:rsidP="00F14601">
      <w:pPr>
        <w:ind w:firstLine="720"/>
        <w:rPr>
          <w:ins w:id="131" w:author="Lisa Fish" w:date="2020-01-06T16:05:00Z"/>
          <w:rFonts w:ascii="Helvetica" w:hAnsi="Helvetica" w:cs="Arial"/>
          <w:sz w:val="22"/>
        </w:rPr>
      </w:pPr>
    </w:p>
    <w:p w14:paraId="7C43138B" w14:textId="69CD6116" w:rsidR="00535A2C" w:rsidRDefault="00497FB5" w:rsidP="002D5043">
      <w:pPr>
        <w:jc w:val="center"/>
        <w:rPr>
          <w:rFonts w:ascii="Helvetica" w:hAnsi="Helvetica" w:cs="Arial"/>
          <w:sz w:val="22"/>
        </w:rPr>
      </w:pPr>
      <w:r w:rsidRPr="00962F60">
        <w:rPr>
          <w:rFonts w:ascii="Helvetica" w:hAnsi="Helvetica" w:cs="Arial"/>
          <w:noProof/>
          <w:sz w:val="22"/>
        </w:rPr>
        <w:lastRenderedPageBreak/>
        <w:drawing>
          <wp:inline distT="0" distB="0" distL="0" distR="0" wp14:anchorId="01574248" wp14:editId="50DC4A2A">
            <wp:extent cx="5751968" cy="5829300"/>
            <wp:effectExtent l="0" t="0" r="0" b="0"/>
            <wp:docPr id="5" name="Picture 5" descr="Macintosh HD:Users:lisafish:Desktop:Fig 3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safish:Desktop:Fig 3 cell.ep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237" cy="5829573"/>
                    </a:xfrm>
                    <a:prstGeom prst="rect">
                      <a:avLst/>
                    </a:prstGeom>
                    <a:noFill/>
                    <a:ln>
                      <a:noFill/>
                    </a:ln>
                  </pic:spPr>
                </pic:pic>
              </a:graphicData>
            </a:graphic>
          </wp:inline>
        </w:drawing>
      </w:r>
    </w:p>
    <w:p w14:paraId="07126C6D" w14:textId="77777777" w:rsidR="00497FB5" w:rsidRPr="008B5975" w:rsidRDefault="00497FB5" w:rsidP="0091252A">
      <w:pPr>
        <w:ind w:firstLine="720"/>
        <w:jc w:val="center"/>
        <w:rPr>
          <w:ins w:id="132" w:author="Lisa Fish" w:date="2020-01-06T15:53:00Z"/>
          <w:rFonts w:ascii="Helvetica" w:hAnsi="Helvetica" w:cs="Arial"/>
          <w:sz w:val="22"/>
        </w:rPr>
      </w:pPr>
    </w:p>
    <w:p w14:paraId="30B0A147" w14:textId="71C069A5" w:rsidR="00D84523" w:rsidRPr="008B5975" w:rsidRDefault="00331CE1" w:rsidP="00D84523">
      <w:pPr>
        <w:rPr>
          <w:rFonts w:ascii="Helvetica" w:hAnsi="Helvetica" w:cs="Arial"/>
          <w:sz w:val="18"/>
          <w:szCs w:val="20"/>
        </w:rPr>
      </w:pPr>
      <w:r w:rsidRPr="008B5975">
        <w:rPr>
          <w:rFonts w:ascii="Helvetica" w:hAnsi="Helvetica" w:cs="Arial"/>
          <w:b/>
          <w:sz w:val="18"/>
          <w:szCs w:val="20"/>
        </w:rPr>
        <w:t xml:space="preserve">Fig. 3. </w:t>
      </w:r>
      <w:r w:rsidR="00D84523" w:rsidRPr="008B5975">
        <w:rPr>
          <w:rFonts w:ascii="Helvetica" w:hAnsi="Helvetica" w:cs="Arial"/>
          <w:b/>
          <w:sz w:val="18"/>
          <w:szCs w:val="20"/>
        </w:rPr>
        <w:t xml:space="preserve">SNRPA1 </w:t>
      </w:r>
      <w:ins w:id="133" w:author="Lisa Fish" w:date="2020-01-06T16:19:00Z">
        <w:r w:rsidR="00A03A41">
          <w:rPr>
            <w:rFonts w:ascii="Helvetica" w:hAnsi="Helvetica" w:cs="Arial"/>
            <w:b/>
            <w:sz w:val="18"/>
            <w:szCs w:val="20"/>
          </w:rPr>
          <w:t>promotes</w:t>
        </w:r>
      </w:ins>
      <w:r w:rsidR="00D84523" w:rsidRPr="008B5975">
        <w:rPr>
          <w:rFonts w:ascii="Helvetica" w:hAnsi="Helvetica" w:cs="Arial"/>
          <w:b/>
          <w:sz w:val="18"/>
          <w:szCs w:val="20"/>
        </w:rPr>
        <w:t xml:space="preserve"> </w:t>
      </w:r>
      <w:ins w:id="134" w:author="Lisa Fish" w:date="2020-01-06T16:26:00Z">
        <w:r w:rsidR="00327CF6">
          <w:rPr>
            <w:rFonts w:ascii="Helvetica" w:hAnsi="Helvetica" w:cs="Arial"/>
            <w:b/>
            <w:sz w:val="18"/>
            <w:szCs w:val="20"/>
          </w:rPr>
          <w:t>in vivo metastatic colonization</w:t>
        </w:r>
      </w:ins>
    </w:p>
    <w:p w14:paraId="699EB097" w14:textId="65E81401" w:rsidR="00A03A41" w:rsidRDefault="00D84523" w:rsidP="00D84523">
      <w:pPr>
        <w:rPr>
          <w:ins w:id="135" w:author="Lisa Fish" w:date="2020-01-06T16:26:00Z"/>
          <w:rFonts w:ascii="Helvetica" w:hAnsi="Helvetica" w:cs="Arial"/>
          <w:sz w:val="18"/>
          <w:szCs w:val="20"/>
        </w:rPr>
      </w:pPr>
      <w:r w:rsidRPr="00274E1E">
        <w:rPr>
          <w:rFonts w:ascii="Helvetica" w:hAnsi="Helvetica" w:cs="Arial"/>
          <w:sz w:val="18"/>
          <w:szCs w:val="20"/>
        </w:rPr>
        <w:t>(</w:t>
      </w:r>
      <w:r>
        <w:rPr>
          <w:rFonts w:ascii="Helvetica" w:hAnsi="Helvetica" w:cs="Arial"/>
          <w:b/>
          <w:sz w:val="18"/>
          <w:szCs w:val="20"/>
        </w:rPr>
        <w:t>A</w:t>
      </w:r>
      <w:r w:rsidRPr="00274E1E">
        <w:rPr>
          <w:rFonts w:ascii="Helvetica" w:hAnsi="Helvetica" w:cs="Arial"/>
          <w:sz w:val="18"/>
          <w:szCs w:val="20"/>
        </w:rPr>
        <w:t>)</w:t>
      </w:r>
      <w:r w:rsidRPr="008B5975">
        <w:rPr>
          <w:rFonts w:ascii="Helvetica" w:hAnsi="Helvetica" w:cs="Arial"/>
          <w:sz w:val="18"/>
          <w:szCs w:val="20"/>
        </w:rPr>
        <w:t xml:space="preserve"> MDA-LM2 cells stably expressing an shRNA targeting SNRPA1 or a control shRNA were injected via tail vein into NSG mice. Bioluminescence was measured at the indicated times; area under the curve was measured at the final time point. Lungs were stained with H&amp;E and nodules were counted. </w:t>
      </w:r>
      <w:r w:rsidRPr="008B5975">
        <w:rPr>
          <w:rFonts w:ascii="Helvetica" w:hAnsi="Helvetica" w:cs="Arial"/>
          <w:i/>
          <w:sz w:val="18"/>
          <w:szCs w:val="20"/>
        </w:rPr>
        <w:t>n</w:t>
      </w:r>
      <w:r w:rsidRPr="008B5975">
        <w:rPr>
          <w:rFonts w:ascii="Helvetica" w:hAnsi="Helvetica" w:cs="Arial"/>
          <w:sz w:val="18"/>
          <w:szCs w:val="20"/>
        </w:rPr>
        <w:t xml:space="preserve"> = 4-5 mice per cohort. </w:t>
      </w:r>
      <w:r w:rsidRPr="00274E1E">
        <w:rPr>
          <w:rFonts w:ascii="Helvetica" w:hAnsi="Helvetica" w:cs="Arial"/>
          <w:sz w:val="18"/>
          <w:szCs w:val="20"/>
        </w:rPr>
        <w:t>(</w:t>
      </w:r>
      <w:ins w:id="136" w:author="Lisa Fish" w:date="2020-01-06T16:26:00Z">
        <w:r w:rsidR="00A03A41">
          <w:rPr>
            <w:rFonts w:ascii="Helvetica" w:hAnsi="Helvetica" w:cs="Arial"/>
            <w:b/>
            <w:sz w:val="18"/>
            <w:szCs w:val="20"/>
          </w:rPr>
          <w:t>B</w:t>
        </w:r>
      </w:ins>
      <w:r w:rsidRPr="00274E1E">
        <w:rPr>
          <w:rFonts w:ascii="Helvetica" w:hAnsi="Helvetica" w:cs="Arial"/>
          <w:sz w:val="18"/>
          <w:szCs w:val="20"/>
        </w:rPr>
        <w:t>)</w:t>
      </w:r>
      <w:ins w:id="137" w:author="Lisa Fish" w:date="2020-01-06T16:21:00Z">
        <w:r w:rsidR="00A03A41" w:rsidRPr="00A03A41">
          <w:rPr>
            <w:rFonts w:ascii="Helvetica" w:hAnsi="Helvetica" w:cs="Arial"/>
            <w:bCs/>
            <w:sz w:val="18"/>
            <w:szCs w:val="20"/>
          </w:rPr>
          <w:t xml:space="preserve"> </w:t>
        </w:r>
        <w:r w:rsidR="00A03A41" w:rsidRPr="008B5975">
          <w:rPr>
            <w:rFonts w:ascii="Helvetica" w:hAnsi="Helvetica" w:cs="Arial"/>
            <w:sz w:val="18"/>
            <w:szCs w:val="20"/>
          </w:rPr>
          <w:t xml:space="preserve">HCC1806-LM2 cells stably expressing an shRNA targeting SNRPA1 or a control shRNA were injected via tail vein into NSG mice. Bioluminescence was measured at the indicated times; area under the curve was measured at the final time point. Lungs were stained with H&amp;E and nodules were counted. </w:t>
        </w:r>
        <w:r w:rsidR="00A03A41" w:rsidRPr="008B5975">
          <w:rPr>
            <w:rFonts w:ascii="Helvetica" w:hAnsi="Helvetica" w:cs="Arial"/>
            <w:i/>
            <w:sz w:val="18"/>
            <w:szCs w:val="20"/>
          </w:rPr>
          <w:t>n</w:t>
        </w:r>
        <w:r w:rsidR="00A03A41" w:rsidRPr="008B5975">
          <w:rPr>
            <w:rFonts w:ascii="Helvetica" w:hAnsi="Helvetica" w:cs="Arial"/>
            <w:sz w:val="18"/>
            <w:szCs w:val="20"/>
          </w:rPr>
          <w:t xml:space="preserve"> = 4 mice per cohort.</w:t>
        </w:r>
        <w:r w:rsidR="00A03A41" w:rsidRPr="008B5975">
          <w:rPr>
            <w:rFonts w:ascii="Helvetica" w:hAnsi="Helvetica" w:cs="Arial"/>
            <w:i/>
            <w:sz w:val="18"/>
            <w:szCs w:val="20"/>
          </w:rPr>
          <w:t xml:space="preserve"> n</w:t>
        </w:r>
        <w:r w:rsidR="00A03A41" w:rsidRPr="008B5975">
          <w:rPr>
            <w:rFonts w:ascii="Helvetica" w:hAnsi="Helvetica" w:cs="Arial"/>
            <w:sz w:val="18"/>
            <w:szCs w:val="20"/>
          </w:rPr>
          <w:t xml:space="preserve"> = 8. </w:t>
        </w:r>
      </w:ins>
      <w:r w:rsidRPr="00274E1E">
        <w:rPr>
          <w:rFonts w:ascii="Helvetica" w:hAnsi="Helvetica" w:cs="Arial"/>
          <w:sz w:val="18"/>
          <w:szCs w:val="20"/>
        </w:rPr>
        <w:t xml:space="preserve"> </w:t>
      </w:r>
      <w:ins w:id="138" w:author="Lisa Fish" w:date="2020-01-06T16:26:00Z">
        <w:r w:rsidR="00A03A41" w:rsidRPr="000C2449">
          <w:rPr>
            <w:rFonts w:ascii="Helvetica" w:hAnsi="Helvetica" w:cs="Arial"/>
            <w:sz w:val="18"/>
            <w:szCs w:val="20"/>
          </w:rPr>
          <w:t>(</w:t>
        </w:r>
        <w:r w:rsidR="00A03A41">
          <w:rPr>
            <w:rFonts w:ascii="Helvetica" w:hAnsi="Helvetica" w:cs="Arial"/>
            <w:b/>
            <w:sz w:val="18"/>
            <w:szCs w:val="20"/>
          </w:rPr>
          <w:t>C</w:t>
        </w:r>
        <w:r w:rsidR="00A03A41" w:rsidRPr="000C2449">
          <w:rPr>
            <w:rFonts w:ascii="Helvetica" w:hAnsi="Helvetica" w:cs="Arial"/>
            <w:sz w:val="18"/>
            <w:szCs w:val="20"/>
          </w:rPr>
          <w:t>)</w:t>
        </w:r>
        <w:r w:rsidR="00A03A41" w:rsidRPr="008B5975">
          <w:rPr>
            <w:rFonts w:ascii="Helvetica" w:hAnsi="Helvetica" w:cs="Arial"/>
            <w:sz w:val="18"/>
            <w:szCs w:val="20"/>
          </w:rPr>
          <w:t xml:space="preserve"> HCC1806-LM2 cells stably overexpressing SNRPA1 or mCherry (control) were injected via tail vein into NSG mice. Bioluminescence was measured at the indicated times; area under the curve was measured at the final time point. </w:t>
        </w:r>
        <w:r w:rsidR="00A03A41" w:rsidRPr="008B5975">
          <w:rPr>
            <w:rFonts w:ascii="Helvetica" w:hAnsi="Helvetica" w:cs="Arial"/>
            <w:i/>
            <w:sz w:val="18"/>
            <w:szCs w:val="20"/>
          </w:rPr>
          <w:t>n</w:t>
        </w:r>
        <w:r w:rsidR="00A03A41" w:rsidRPr="008B5975">
          <w:rPr>
            <w:rFonts w:ascii="Helvetica" w:hAnsi="Helvetica" w:cs="Arial"/>
            <w:sz w:val="18"/>
            <w:szCs w:val="20"/>
          </w:rPr>
          <w:t xml:space="preserve"> = 5 mice per cohort. </w:t>
        </w:r>
      </w:ins>
    </w:p>
    <w:p w14:paraId="0D30AB1C" w14:textId="7F231664" w:rsidR="00A87493" w:rsidRDefault="00A87493" w:rsidP="00331CE1">
      <w:pPr>
        <w:rPr>
          <w:ins w:id="139" w:author="Lisa Fish" w:date="2020-01-06T16:10:00Z"/>
          <w:rFonts w:ascii="Helvetica" w:hAnsi="Helvetica" w:cs="Arial"/>
          <w:sz w:val="18"/>
          <w:szCs w:val="20"/>
        </w:rPr>
      </w:pPr>
    </w:p>
    <w:p w14:paraId="3F8F541B" w14:textId="2C54581B" w:rsidR="00497FB5" w:rsidRDefault="00497FB5" w:rsidP="00CD18C6">
      <w:pPr>
        <w:ind w:firstLine="720"/>
        <w:rPr>
          <w:ins w:id="140" w:author="Lisa Fish" w:date="2020-01-06T15:53:00Z"/>
          <w:rFonts w:ascii="Helvetica" w:hAnsi="Helvetica" w:cs="Arial"/>
          <w:sz w:val="22"/>
        </w:rPr>
      </w:pPr>
    </w:p>
    <w:p w14:paraId="68D6467F" w14:textId="78CF30C8" w:rsidR="00497FB5" w:rsidRDefault="00497FB5" w:rsidP="002D5043">
      <w:pPr>
        <w:jc w:val="center"/>
        <w:rPr>
          <w:ins w:id="141" w:author="Lisa Fish" w:date="2020-01-06T15:53:00Z"/>
          <w:rFonts w:ascii="Helvetica" w:hAnsi="Helvetica" w:cs="Arial"/>
          <w:sz w:val="22"/>
        </w:rPr>
      </w:pPr>
      <w:r w:rsidRPr="00962F60">
        <w:rPr>
          <w:rFonts w:ascii="Helvetica" w:hAnsi="Helvetica" w:cs="Arial"/>
          <w:noProof/>
          <w:sz w:val="22"/>
        </w:rPr>
        <w:lastRenderedPageBreak/>
        <w:drawing>
          <wp:inline distT="0" distB="0" distL="0" distR="0" wp14:anchorId="5EDD544B" wp14:editId="2CB23520">
            <wp:extent cx="3888336" cy="1878576"/>
            <wp:effectExtent l="0" t="0" r="0" b="1270"/>
            <wp:docPr id="6" name="Picture 6" descr="Macintosh HD:Users:lisafish:Desktop:Fig 4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isafish:Desktop:Fig 4 cell.ep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8935" cy="1878865"/>
                    </a:xfrm>
                    <a:prstGeom prst="rect">
                      <a:avLst/>
                    </a:prstGeom>
                    <a:noFill/>
                    <a:ln>
                      <a:noFill/>
                    </a:ln>
                  </pic:spPr>
                </pic:pic>
              </a:graphicData>
            </a:graphic>
          </wp:inline>
        </w:drawing>
      </w:r>
    </w:p>
    <w:p w14:paraId="7F5B591D" w14:textId="77777777" w:rsidR="00497FB5" w:rsidRDefault="00497FB5" w:rsidP="00CD18C6">
      <w:pPr>
        <w:ind w:firstLine="720"/>
        <w:rPr>
          <w:ins w:id="142" w:author="Lisa Fish" w:date="2020-01-06T15:53:00Z"/>
          <w:rFonts w:ascii="Helvetica" w:hAnsi="Helvetica" w:cs="Arial"/>
          <w:sz w:val="22"/>
        </w:rPr>
      </w:pPr>
    </w:p>
    <w:p w14:paraId="7EEB1844" w14:textId="3AC4CD17" w:rsidR="00331CE1" w:rsidRDefault="00331CE1" w:rsidP="00331CE1">
      <w:pPr>
        <w:rPr>
          <w:ins w:id="143" w:author="Lisa Fish" w:date="2020-01-06T16:15:00Z"/>
          <w:rFonts w:ascii="Helvetica" w:hAnsi="Helvetica" w:cs="Arial"/>
          <w:b/>
          <w:sz w:val="18"/>
          <w:szCs w:val="20"/>
        </w:rPr>
      </w:pPr>
      <w:r w:rsidRPr="008B5975">
        <w:rPr>
          <w:rFonts w:ascii="Helvetica" w:hAnsi="Helvetica" w:cs="Arial"/>
          <w:b/>
          <w:sz w:val="18"/>
          <w:szCs w:val="20"/>
        </w:rPr>
        <w:t xml:space="preserve">Fig. 4. </w:t>
      </w:r>
      <w:ins w:id="144" w:author="Lisa Fish" w:date="2020-01-06T16:16:00Z">
        <w:r w:rsidR="00D84523">
          <w:rPr>
            <w:rFonts w:ascii="Helvetica" w:hAnsi="Helvetica" w:cs="Arial"/>
            <w:b/>
            <w:sz w:val="18"/>
            <w:szCs w:val="20"/>
          </w:rPr>
          <w:t xml:space="preserve">SNRPA1 </w:t>
        </w:r>
        <w:r w:rsidR="00A03A41">
          <w:rPr>
            <w:rFonts w:ascii="Helvetica" w:hAnsi="Helvetica" w:cs="Arial"/>
            <w:b/>
            <w:sz w:val="18"/>
            <w:szCs w:val="20"/>
          </w:rPr>
          <w:t>promotes breast cancer cell invasion</w:t>
        </w:r>
      </w:ins>
    </w:p>
    <w:p w14:paraId="310D8759" w14:textId="618237F7" w:rsidR="00D84523" w:rsidRPr="008B5975" w:rsidRDefault="00D84523" w:rsidP="00331CE1">
      <w:pPr>
        <w:rPr>
          <w:rFonts w:ascii="Helvetica" w:hAnsi="Helvetica" w:cs="Arial"/>
          <w:b/>
          <w:sz w:val="18"/>
          <w:szCs w:val="20"/>
        </w:rPr>
      </w:pPr>
      <w:ins w:id="145" w:author="Lisa Fish" w:date="2020-01-06T16:15:00Z">
        <w:r w:rsidRPr="00274E1E">
          <w:rPr>
            <w:rFonts w:ascii="Helvetica" w:hAnsi="Helvetica" w:cs="Arial"/>
            <w:sz w:val="18"/>
            <w:szCs w:val="20"/>
          </w:rPr>
          <w:t>(</w:t>
        </w:r>
        <w:r w:rsidR="00A03A41">
          <w:rPr>
            <w:rFonts w:ascii="Helvetica" w:hAnsi="Helvetica" w:cs="Arial"/>
            <w:b/>
            <w:sz w:val="18"/>
            <w:szCs w:val="20"/>
          </w:rPr>
          <w:t>A</w:t>
        </w:r>
        <w:r w:rsidRPr="00274E1E">
          <w:rPr>
            <w:rFonts w:ascii="Helvetica" w:hAnsi="Helvetica" w:cs="Arial"/>
            <w:sz w:val="18"/>
            <w:szCs w:val="20"/>
          </w:rPr>
          <w:t>)</w:t>
        </w:r>
        <w:r w:rsidRPr="008B5975">
          <w:rPr>
            <w:rFonts w:ascii="Helvetica" w:hAnsi="Helvetica" w:cs="Arial"/>
            <w:sz w:val="18"/>
            <w:szCs w:val="20"/>
          </w:rPr>
          <w:t xml:space="preserve"> MDA-LM2 cells stably expressing an shRNA targeting SNRPA1 or a control shRNA were subjected to transwell invasion assays.</w:t>
        </w:r>
        <w:r w:rsidRPr="008B5975">
          <w:rPr>
            <w:rFonts w:ascii="Helvetica" w:hAnsi="Helvetica" w:cs="Arial"/>
            <w:i/>
            <w:sz w:val="18"/>
            <w:szCs w:val="20"/>
          </w:rPr>
          <w:t xml:space="preserve"> n</w:t>
        </w:r>
        <w:r w:rsidRPr="008B5975">
          <w:rPr>
            <w:rFonts w:ascii="Helvetica" w:hAnsi="Helvetica" w:cs="Arial"/>
            <w:sz w:val="18"/>
            <w:szCs w:val="20"/>
          </w:rPr>
          <w:t xml:space="preserve"> = 8.</w:t>
        </w:r>
      </w:ins>
      <w:ins w:id="146" w:author="Lisa Fish" w:date="2020-01-06T16:16:00Z">
        <w:r w:rsidR="00A03A41">
          <w:rPr>
            <w:rFonts w:ascii="Helvetica" w:hAnsi="Helvetica" w:cs="Arial"/>
            <w:sz w:val="18"/>
            <w:szCs w:val="20"/>
          </w:rPr>
          <w:t xml:space="preserve"> (</w:t>
        </w:r>
        <w:r w:rsidR="00A03A41" w:rsidRPr="00962F60">
          <w:rPr>
            <w:rFonts w:ascii="Helvetica" w:hAnsi="Helvetica" w:cs="Arial"/>
            <w:b/>
            <w:sz w:val="18"/>
            <w:szCs w:val="20"/>
          </w:rPr>
          <w:t>B</w:t>
        </w:r>
        <w:r w:rsidR="00A03A41">
          <w:rPr>
            <w:rFonts w:ascii="Helvetica" w:hAnsi="Helvetica" w:cs="Arial"/>
            <w:sz w:val="18"/>
            <w:szCs w:val="20"/>
          </w:rPr>
          <w:t>)</w:t>
        </w:r>
      </w:ins>
      <w:ins w:id="147" w:author="Lisa Fish" w:date="2020-01-06T16:24:00Z">
        <w:r w:rsidR="00A03A41" w:rsidRPr="00A03A41">
          <w:rPr>
            <w:rFonts w:ascii="Helvetica" w:hAnsi="Helvetica" w:cs="Arial"/>
            <w:bCs/>
            <w:sz w:val="18"/>
            <w:szCs w:val="20"/>
          </w:rPr>
          <w:t xml:space="preserve"> </w:t>
        </w:r>
        <w:r w:rsidR="00A03A41" w:rsidRPr="008B5975">
          <w:rPr>
            <w:rFonts w:ascii="Helvetica" w:hAnsi="Helvetica" w:cs="Arial"/>
            <w:sz w:val="18"/>
            <w:szCs w:val="20"/>
          </w:rPr>
          <w:t>HCC1806-LM2 cells stably expressing an shRNA targeting SNRPA1 or a control shRNA were subjected to transwell invasion assays.</w:t>
        </w:r>
      </w:ins>
      <w:ins w:id="148" w:author="Lisa Fish" w:date="2020-01-07T16:35:00Z">
        <w:r w:rsidR="00772155">
          <w:rPr>
            <w:rFonts w:ascii="Helvetica" w:hAnsi="Helvetica" w:cs="Arial"/>
            <w:sz w:val="18"/>
            <w:szCs w:val="20"/>
          </w:rPr>
          <w:t xml:space="preserve"> </w:t>
        </w:r>
      </w:ins>
    </w:p>
    <w:p w14:paraId="7457091B" w14:textId="4AE5ABAC" w:rsidR="00A87493" w:rsidRDefault="00A87493" w:rsidP="00331CE1">
      <w:pPr>
        <w:widowControl w:val="0"/>
        <w:autoSpaceDE w:val="0"/>
        <w:autoSpaceDN w:val="0"/>
        <w:adjustRightInd w:val="0"/>
        <w:rPr>
          <w:ins w:id="149" w:author="Lisa Fish" w:date="2020-01-06T16:11:00Z"/>
          <w:rFonts w:ascii="Helvetica" w:hAnsi="Helvetica" w:cs="Arial"/>
          <w:sz w:val="18"/>
          <w:szCs w:val="20"/>
        </w:rPr>
      </w:pPr>
    </w:p>
    <w:p w14:paraId="46303239" w14:textId="77777777" w:rsidR="00A87493" w:rsidRPr="008B5975" w:rsidRDefault="00A87493" w:rsidP="00A87493">
      <w:pPr>
        <w:rPr>
          <w:ins w:id="150" w:author="Lisa Fish" w:date="2020-01-06T16:11:00Z"/>
          <w:rFonts w:ascii="Helvetica" w:hAnsi="Helvetica" w:cs="Arial"/>
          <w:sz w:val="22"/>
        </w:rPr>
      </w:pPr>
      <w:ins w:id="151" w:author="Lisa Fish" w:date="2020-01-06T16:11:00Z">
        <w:r w:rsidRPr="008B5975">
          <w:rPr>
            <w:rFonts w:ascii="Helvetica" w:hAnsi="Helvetica" w:cs="Arial"/>
            <w:b/>
            <w:bCs/>
            <w:sz w:val="22"/>
          </w:rPr>
          <w:t xml:space="preserve">SNRPA1 regulates alternative splicing of PLEC and ERRFI1 </w:t>
        </w:r>
      </w:ins>
    </w:p>
    <w:p w14:paraId="42038CAC" w14:textId="77777777" w:rsidR="00A87493" w:rsidRPr="008B5975" w:rsidRDefault="00A87493" w:rsidP="00A87493">
      <w:pPr>
        <w:rPr>
          <w:ins w:id="152" w:author="Lisa Fish" w:date="2020-01-06T16:11:00Z"/>
          <w:rFonts w:ascii="Helvetica" w:hAnsi="Helvetica" w:cs="Arial"/>
          <w:sz w:val="22"/>
        </w:rPr>
      </w:pPr>
    </w:p>
    <w:p w14:paraId="1D3885C4" w14:textId="511F07A8" w:rsidR="00A87493" w:rsidRDefault="00A87493" w:rsidP="00A87493">
      <w:pPr>
        <w:rPr>
          <w:ins w:id="153" w:author="Lisa Fish" w:date="2020-01-06T16:11:00Z"/>
          <w:rFonts w:ascii="Helvetica" w:hAnsi="Helvetica" w:cs="Arial"/>
          <w:sz w:val="22"/>
        </w:rPr>
      </w:pPr>
      <w:ins w:id="154" w:author="Lisa Fish" w:date="2020-01-06T16:11:00Z">
        <w:r w:rsidRPr="008B5975">
          <w:rPr>
            <w:rFonts w:ascii="Helvetica" w:hAnsi="Helvetica" w:cs="Arial"/>
            <w:sz w:val="22"/>
          </w:rPr>
          <w:tab/>
          <w:t>As SNRPA1 depletion results in the alternative splicing of a large regulon, we next wanted to identify SNRPA1 targets whose alternative splicing impacts metastasis. To find these candidates, we chose those genes that contain an SSE, are bound by SNRPA1, and showed increased exon inclusion in cells with higher levels of SNRPA1 (</w:t>
        </w:r>
        <w:r>
          <w:rPr>
            <w:rFonts w:ascii="Helvetica" w:hAnsi="Helvetica" w:cs="Arial"/>
            <w:sz w:val="22"/>
          </w:rPr>
          <w:t>Figures</w:t>
        </w:r>
        <w:r w:rsidRPr="008B5975">
          <w:rPr>
            <w:rFonts w:ascii="Helvetica" w:hAnsi="Helvetica" w:cs="Arial"/>
            <w:sz w:val="22"/>
          </w:rPr>
          <w:t xml:space="preserve"> </w:t>
        </w:r>
        <w:r>
          <w:rPr>
            <w:rFonts w:ascii="Helvetica" w:hAnsi="Helvetica" w:cs="Arial"/>
            <w:sz w:val="22"/>
          </w:rPr>
          <w:t>S</w:t>
        </w:r>
      </w:ins>
      <w:ins w:id="155" w:author="Lisa Fish" w:date="2020-01-08T17:54:00Z">
        <w:r w:rsidR="007E2D57">
          <w:rPr>
            <w:rFonts w:ascii="Helvetica" w:hAnsi="Helvetica" w:cs="Arial"/>
            <w:sz w:val="22"/>
          </w:rPr>
          <w:t>4A-C</w:t>
        </w:r>
      </w:ins>
      <w:ins w:id="156" w:author="Lisa Fish" w:date="2020-01-06T16:11:00Z">
        <w:r w:rsidRPr="008B5975">
          <w:rPr>
            <w:rFonts w:ascii="Helvetica" w:hAnsi="Helvetica" w:cs="Arial"/>
            <w:sz w:val="22"/>
          </w:rPr>
          <w:t xml:space="preserve"> and </w:t>
        </w:r>
        <w:r>
          <w:rPr>
            <w:rFonts w:ascii="Helvetica" w:hAnsi="Helvetica" w:cs="Arial"/>
            <w:sz w:val="22"/>
          </w:rPr>
          <w:t>S</w:t>
        </w:r>
      </w:ins>
      <w:ins w:id="157" w:author="Lisa Fish" w:date="2020-01-08T17:54:00Z">
        <w:r w:rsidR="007E2D57">
          <w:rPr>
            <w:rFonts w:ascii="Helvetica" w:hAnsi="Helvetica" w:cs="Arial"/>
            <w:sz w:val="22"/>
          </w:rPr>
          <w:t>5A</w:t>
        </w:r>
      </w:ins>
      <w:ins w:id="158" w:author="Lisa Fish" w:date="2020-01-06T16:11:00Z">
        <w:r w:rsidRPr="008B5975">
          <w:rPr>
            <w:rFonts w:ascii="Helvetica" w:hAnsi="Helvetica" w:cs="Arial"/>
            <w:sz w:val="22"/>
          </w:rPr>
          <w:t>). These criteria identified ERRFI1 and PLEC as the top two candidate genes. We used qRT-PCR to verify the SNRPA1-dependent increase in Ψ</w:t>
        </w:r>
        <w:r w:rsidRPr="008B5975" w:rsidDel="00EC2A0A">
          <w:rPr>
            <w:rFonts w:ascii="Helvetica" w:hAnsi="Helvetica" w:cs="Arial"/>
            <w:sz w:val="22"/>
          </w:rPr>
          <w:t xml:space="preserve"> </w:t>
        </w:r>
        <w:r w:rsidRPr="008B5975">
          <w:rPr>
            <w:rFonts w:ascii="Helvetica" w:hAnsi="Helvetica" w:cs="Arial"/>
            <w:sz w:val="22"/>
          </w:rPr>
          <w:t>of ERRFI1 exon 3 and PLEC exon 31 in highly metastatic MDA-LM2 compared to MDA-parental cells and in MDA-LM2 and HCC1806-LM2 cells with shRNA-mediated SNRPA1 knockdown compared to control cells (</w:t>
        </w:r>
        <w:r>
          <w:rPr>
            <w:rFonts w:ascii="Helvetica" w:hAnsi="Helvetica" w:cs="Arial"/>
            <w:sz w:val="22"/>
          </w:rPr>
          <w:t>F</w:t>
        </w:r>
      </w:ins>
      <w:ins w:id="159" w:author="Lisa Fish" w:date="2020-01-08T17:54:00Z">
        <w:r w:rsidR="007E2D57">
          <w:rPr>
            <w:rFonts w:ascii="Helvetica" w:hAnsi="Helvetica" w:cs="Arial"/>
            <w:sz w:val="22"/>
          </w:rPr>
          <w:t>i</w:t>
        </w:r>
      </w:ins>
      <w:ins w:id="160" w:author="Lisa Fish" w:date="2020-01-06T16:11:00Z">
        <w:r>
          <w:rPr>
            <w:rFonts w:ascii="Helvetica" w:hAnsi="Helvetica" w:cs="Arial"/>
            <w:sz w:val="22"/>
          </w:rPr>
          <w:t>gure</w:t>
        </w:r>
        <w:r w:rsidRPr="008B5975">
          <w:rPr>
            <w:rFonts w:ascii="Helvetica" w:hAnsi="Helvetica" w:cs="Arial"/>
            <w:sz w:val="22"/>
          </w:rPr>
          <w:t xml:space="preserve"> </w:t>
        </w:r>
        <w:r>
          <w:rPr>
            <w:rFonts w:ascii="Helvetica" w:hAnsi="Helvetica" w:cs="Arial"/>
            <w:sz w:val="22"/>
          </w:rPr>
          <w:t>S</w:t>
        </w:r>
      </w:ins>
      <w:ins w:id="161" w:author="Lisa Fish" w:date="2020-01-08T17:55:00Z">
        <w:r w:rsidR="007E2D57">
          <w:rPr>
            <w:rFonts w:ascii="Helvetica" w:hAnsi="Helvetica" w:cs="Arial"/>
            <w:sz w:val="22"/>
          </w:rPr>
          <w:t>5</w:t>
        </w:r>
      </w:ins>
      <w:ins w:id="162" w:author="Lisa Fish" w:date="2020-01-06T16:11:00Z">
        <w:r>
          <w:rPr>
            <w:rFonts w:ascii="Helvetica" w:hAnsi="Helvetica" w:cs="Arial"/>
            <w:sz w:val="22"/>
          </w:rPr>
          <w:t>B</w:t>
        </w:r>
      </w:ins>
      <w:ins w:id="163" w:author="Lisa Fish" w:date="2020-01-08T17:58:00Z">
        <w:r w:rsidR="007E2D57">
          <w:rPr>
            <w:rFonts w:ascii="Helvetica" w:hAnsi="Helvetica" w:cs="Arial"/>
            <w:sz w:val="22"/>
          </w:rPr>
          <w:t>-C</w:t>
        </w:r>
      </w:ins>
      <w:ins w:id="164" w:author="Lisa Fish" w:date="2020-01-06T16:11:00Z">
        <w:r w:rsidRPr="008B5975">
          <w:rPr>
            <w:rFonts w:ascii="Helvetica" w:hAnsi="Helvetica" w:cs="Arial"/>
            <w:sz w:val="22"/>
          </w:rPr>
          <w:t xml:space="preserve">). ERRFI1 (ERBB receptor feedback inhibitor 1) is a scaffolding adaptor protein and acts as negative regulator of EGFR signaling </w:t>
        </w:r>
        <w:r w:rsidRPr="008B5975">
          <w:rPr>
            <w:rFonts w:ascii="Helvetica" w:hAnsi="Helvetica" w:cs="Arial"/>
            <w:sz w:val="22"/>
          </w:rPr>
          <w:fldChar w:fldCharType="begin"/>
        </w:r>
        <w:r>
          <w:rPr>
            <w:rFonts w:ascii="Helvetica" w:hAnsi="Helvetica" w:cs="Arial"/>
            <w:sz w:val="22"/>
          </w:rPr>
          <w:instrText xml:space="preserve"> ADDIN ZOTERO_ITEM CSL_CITATION {"citationID":"WpWoaFFB","properties":{"formattedCitation":"(Anastasi et al., 2016; Segatto et al., 2011)","plainCitation":"(Anastasi et al., 2016; Segatto et al., 2011)","noteIndex":0},"citationItems":[{"id":5521,"uris":["http://zotero.org/users/4940095/items/LNNX9GSZ"],"uri":["http://zotero.org/users/4940095/items/LNNX9GSZ"],"itemData":{"id":5521,"type":"article-journal","abstract":"The ErbB signaling network instructs the execution of key cellular programs, such as cell survival, proliferation and motility, through the generation of robust signals of defined strength and duration. In contrast, unabated ErbB signaling disrupts tissue homeostasis and leads to cell transformation. Cells oppose the threat inherent in excessive ErbB activity through several mechanisms of negative feedback regulation. Inducible feedback inhibitors (IFIs) are expressed in the context of transcriptional responses triggered by ErbB signaling, thus being uniquely suited to regulate ErbB activity during the execution of complex cellular programs. This review focuses on MIG6, an IFI that restrains ErbB signaling by mediating ErbB kinase suppression and receptor down-regulation. We will review key issues in MIG6 function, regulation and tumor suppressor activity. Subsequently, the role for MIG6 loss in the pathogenesis of tumors driven by ErbB oncogenes as well as in the generation of cellular addiction to ErbB signaling will be discussed. We will conclude by analyzing feedback inhibition by MIG6 in the context of therapies directed against ErbB and non-ErbB oncogenes.","container-title":"Seminars in Cell &amp; Developmental Biology","DOI":"10.1016/j.semcdb.2015.10.001","ISSN":"1096-3634","journalAbbreviation":"Semin. Cell Dev. Biol.","language":"eng","note":"PMID: 26456277","page":"115-124","source":"PubMed","title":"Regulation of the ErbB network by the MIG6 feedback loop in physiology, tumor suppression and responses to oncogene-targeted therapeutics","volume":"50","author":[{"family":"Anastasi","given":"Sergio"},{"family":"Lamberti","given":"Dante"},{"family":"Alemà","given":"Stefano"},{"family":"Segatto","given":"Oreste"}],"issued":{"date-parts":[["2016",2]]}},"label":"page"},{"id":5523,"uris":["http://zotero.org/users/4940095/items/U794R6AX"],"uri":["http://zotero.org/users/4940095/items/U794R6AX"],"itemData":{"id":5523,"type":"article-journal","abstract":"Skip to Next Section\nSignalling by the epidermal growth factor receptor (EGFR) controls morphogenesis and/or homeostasis of several tissues from worms to mammals. The correct execution of these programmes requires the generation of EGFR signals of appropriate strength and duration. This is obtained through a complex circuitry of positive and negative feedback regulation. Feedback inhibitory mechanisms restrain EGFR activity in time and space, which is key to ensuring that receptor outputs are commensurate to the cell and tissue needs. Here, we focus on the emerging field of inducible negative feedback regulation of the EGFR in mammals. In mammalian cells, four EGFR inducible feedback inhibitors (IFIs), namely LRIG1, RALT (also known as MIG6 and ERRFI1), SOCS4 and SOCS5, have been discovered recently. EGFR IFIs are expressed de novo in the context of early or delayed transcriptional responses triggered by EGFR activation. They all bind to the EGFR and suppress receptor signalling through several mechanisms, including catalytic inhibition and receptor downregulation. Here, we review the mechanistic basis of IFI signalling and rationalise the function of IFIs in light of gene-knockout studies that assign LRIG1 and RALT an essential role in restricting cell proliferation. Finally, we discuss how IFIs might participate in system control of EGFR signalling and highlight the emerging roles for IFIs in the suppression of EGFR-driven tumorigenesis.","container-title":"Journal of Cell Science","DOI":"10.1242/jcs.083303","ISSN":"0021-9533, 1477-9137","issue":"11","journalAbbreviation":"J Cell Sci","language":"en","note":"PMID: 21576352","page":"1785-1793","source":"jcs.biologists.org","title":"Regulation of epidermal growth factor receptor signalling by inducible feedback inhibitors","volume":"124","author":[{"family":"Segatto","given":"Oreste"},{"family":"Anastasi","given":"Sergio"},{"family":"Alemà","given":"Stefano"}],"issued":{"date-parts":[["2011",6,1]]}},"label":"page"}],"schema":"https://github.com/citation-style-language/schema/raw/master/csl-citation.json"} </w:instrText>
        </w:r>
        <w:r w:rsidRPr="008B5975">
          <w:rPr>
            <w:rFonts w:ascii="Helvetica" w:hAnsi="Helvetica" w:cs="Arial"/>
            <w:sz w:val="22"/>
          </w:rPr>
          <w:fldChar w:fldCharType="separate"/>
        </w:r>
        <w:r>
          <w:rPr>
            <w:rFonts w:ascii="Helvetica" w:hAnsi="Helvetica"/>
            <w:sz w:val="22"/>
          </w:rPr>
          <w:t>(Anastasi et al., 2016; Segatto et al., 2011)</w:t>
        </w:r>
        <w:r w:rsidRPr="008B5975">
          <w:rPr>
            <w:rFonts w:ascii="Helvetica" w:hAnsi="Helvetica" w:cs="Arial"/>
            <w:sz w:val="22"/>
          </w:rPr>
          <w:fldChar w:fldCharType="end"/>
        </w:r>
        <w:r w:rsidRPr="008B5975">
          <w:rPr>
            <w:rFonts w:ascii="Helvetica" w:hAnsi="Helvetica" w:cs="Arial"/>
            <w:sz w:val="22"/>
          </w:rPr>
          <w:t>. PLEC encodes the cytoskeletal linker protein Plectin, and mutations in PLEC underlie a group of genetic diseases primarily affecting skin and muscle</w:t>
        </w:r>
        <w:r>
          <w:rPr>
            <w:rFonts w:ascii="Helvetica" w:hAnsi="Helvetica" w:cs="Arial"/>
            <w:sz w:val="22"/>
          </w:rPr>
          <w:t xml:space="preserve"> </w:t>
        </w:r>
        <w:r w:rsidRPr="008B5975">
          <w:rPr>
            <w:rFonts w:ascii="Helvetica" w:hAnsi="Helvetica" w:cs="Arial"/>
            <w:sz w:val="22"/>
          </w:rPr>
          <w:fldChar w:fldCharType="begin"/>
        </w:r>
        <w:r>
          <w:rPr>
            <w:rFonts w:ascii="Helvetica" w:hAnsi="Helvetica" w:cs="Arial"/>
            <w:sz w:val="22"/>
          </w:rPr>
          <w:instrText xml:space="preserve"> ADDIN ZOTERO_ITEM CSL_CITATION {"citationID":"ePc3jZ1o","properties":{"formattedCitation":"(Sutoh Yoneyama et al., 2014)","plainCitation":"(Sutoh Yoneyama et al., 2014)","noteIndex":0},"citationItems":[{"id":5638,"uris":["http://zotero.org/users/4940095/items/BZY7Y6CA"],"uri":["http://zotero.org/users/4940095/items/BZY7Y6CA"],"itemData":{"id":5638,"type":"article-journal","abstract":"To investigate the molecular mechanisms of cancer metastasis, we have isolated a high-metastatic bladder cancer cell subpopulation from a low-metastatic cell line by using an in vivo selection system. Cells in the subpopulation showed a high ability to form invadopodia, the filamentous actin (F-actin)-based membrane protrusions that play an essential role in cancer cell invasion. Analysis of the gene expression profile revealed that the expression of an intermediate filament (IF) protein, vimentin and a cytoskeletal linker protein, plectin was up-regulated in the high-metastatic subpopulation compared with the low metastatic cell line. Here we report a novel role of vimentin IF and plectin in metastasis. In invasive bladder cancer cells, the vimentin IF-plectin-invadopodia F-actin link was formed. Disruption of this link severely impaired invadopodia formation, reducing the capacities of extracellular matrix degradation, transendothelial migration and metastasis. In addition, the vimentin assembly into the filaments was required for invadopodia formation. Our results suggest that plectin anchoring invadopodia to vimentin IF scaffolds and stabilizes invadopodia, which is a critical molecular process for cancer cell invasion and extravasation for metastasis.","container-title":"European Journal of Cell Biology","DOI":"10.1016/j.ejcb.2014.03.002","ISSN":"1618-1298","issue":"4","journalAbbreviation":"Eur. J. Cell Biol.","language":"eng","note":"PMID: 24810881","page":"157-169","source":"PubMed","title":"Vimentin intermediate filament and plectin provide a scaffold for invadopodia, facilitating cancer cell invasion and extravasation for metastasis","volume":"93","author":[{"family":"Sutoh Yoneyama","given":"Mihoko"},{"family":"Hatakeyama","given":"Shingo"},{"family":"Habuchi","given":"Tomonori"},{"family":"Inoue","given":"Takamitsu"},{"family":"Nakamura","given":"Toshiya"},{"family":"Funyu","given":"Tomihisa"},{"family":"Wiche","given":"Gerhard"},{"family":"Ohyama","given":"Chikara"},{"family":"Tsuboi","given":"Shigeru"}],"issued":{"date-parts":[["2014",4]]}}}],"schema":"https://github.com/citation-style-language/schema/raw/master/csl-citation.json"} </w:instrText>
        </w:r>
        <w:r w:rsidRPr="008B5975">
          <w:rPr>
            <w:rFonts w:ascii="Helvetica" w:hAnsi="Helvetica" w:cs="Arial"/>
            <w:sz w:val="22"/>
          </w:rPr>
          <w:fldChar w:fldCharType="separate"/>
        </w:r>
        <w:r>
          <w:rPr>
            <w:rFonts w:ascii="Helvetica" w:hAnsi="Helvetica"/>
            <w:sz w:val="22"/>
          </w:rPr>
          <w:t>(Sutoh Yoneyama et al., 2014)</w:t>
        </w:r>
        <w:r w:rsidRPr="008B5975">
          <w:rPr>
            <w:rFonts w:ascii="Helvetica" w:hAnsi="Helvetica" w:cs="Arial"/>
            <w:sz w:val="22"/>
          </w:rPr>
          <w:fldChar w:fldCharType="end"/>
        </w:r>
        <w:r w:rsidRPr="008B5975">
          <w:rPr>
            <w:rFonts w:ascii="Helvetica" w:hAnsi="Helvetica" w:cs="Arial"/>
            <w:sz w:val="22"/>
          </w:rPr>
          <w:t>.</w:t>
        </w:r>
        <w:r w:rsidRPr="008B5975">
          <w:rPr>
            <w:rFonts w:ascii="Helvetica" w:hAnsi="Helvetica" w:cs="Arial"/>
            <w:b/>
            <w:sz w:val="22"/>
          </w:rPr>
          <w:t xml:space="preserve"> </w:t>
        </w:r>
        <w:r w:rsidRPr="008B5975">
          <w:rPr>
            <w:rFonts w:ascii="Helvetica" w:hAnsi="Helvetica" w:cs="Arial"/>
            <w:sz w:val="22"/>
          </w:rPr>
          <w:t>Next, to assess the functional consequences of the alternative splicing of PLEC and ERRFI1 we used morpholino antisense oligonucleotides (MOs) to specifically target the junction between the alternatively spliced exon and its neighboring intron in these transcripts. Upon transfection, these MOs are designed to induce increased skipping of the alternative exon but not substantial downregulation of total transcript levels, thereby mimicking SNRPA1 depletion. We tested the efficacy of these MOs by qRT-PCR and western blot, and observed the most robust isoform switching with the PLEC exon 31-targeting MO (PLEC-ex31 MO)</w:t>
        </w:r>
        <w:r>
          <w:rPr>
            <w:rFonts w:ascii="Helvetica" w:hAnsi="Helvetica" w:cs="Arial"/>
            <w:sz w:val="22"/>
          </w:rPr>
          <w:t xml:space="preserve"> (Figures </w:t>
        </w:r>
      </w:ins>
      <w:ins w:id="165" w:author="Lisa Fish" w:date="2020-01-08T17:56:00Z">
        <w:r w:rsidR="007E2D57">
          <w:rPr>
            <w:rFonts w:ascii="Helvetica" w:hAnsi="Helvetica" w:cs="Arial"/>
            <w:sz w:val="22"/>
          </w:rPr>
          <w:t>5A</w:t>
        </w:r>
      </w:ins>
      <w:ins w:id="166" w:author="Lisa Fish" w:date="2020-01-06T16:11:00Z">
        <w:r>
          <w:rPr>
            <w:rFonts w:ascii="Helvetica" w:hAnsi="Helvetica" w:cs="Arial"/>
            <w:sz w:val="22"/>
          </w:rPr>
          <w:t xml:space="preserve"> and S</w:t>
        </w:r>
      </w:ins>
      <w:ins w:id="167" w:author="Lisa Fish" w:date="2020-01-08T17:55:00Z">
        <w:r w:rsidR="007E2D57">
          <w:rPr>
            <w:rFonts w:ascii="Helvetica" w:hAnsi="Helvetica" w:cs="Arial"/>
            <w:sz w:val="22"/>
          </w:rPr>
          <w:t>5</w:t>
        </w:r>
      </w:ins>
      <w:ins w:id="168" w:author="Lisa Fish" w:date="2020-01-08T17:58:00Z">
        <w:r w:rsidR="003B61A4">
          <w:rPr>
            <w:rFonts w:ascii="Helvetica" w:hAnsi="Helvetica" w:cs="Arial"/>
            <w:sz w:val="22"/>
          </w:rPr>
          <w:t>D</w:t>
        </w:r>
      </w:ins>
      <w:ins w:id="169" w:author="Lisa Fish" w:date="2020-01-06T16:11:00Z">
        <w:r w:rsidRPr="008B5975">
          <w:rPr>
            <w:rFonts w:ascii="Helvetica" w:hAnsi="Helvetica" w:cs="Arial"/>
            <w:sz w:val="22"/>
          </w:rPr>
          <w:t>); therefore we chose to further characterize the effects of PLEC isoform switching in metastasis. We performed experimental metastasis assays with MDA-LM2 cells transfected with either PLEC-ex31 MO or a non-targeting control MO and observed that cells with decreased PLEC exon 31 retention had significantly lower metastatic colonization capacity (Fig</w:t>
        </w:r>
        <w:r>
          <w:rPr>
            <w:rFonts w:ascii="Helvetica" w:hAnsi="Helvetica" w:cs="Arial"/>
            <w:sz w:val="22"/>
          </w:rPr>
          <w:t>ure</w:t>
        </w:r>
        <w:r w:rsidRPr="008B5975">
          <w:rPr>
            <w:rFonts w:ascii="Helvetica" w:hAnsi="Helvetica" w:cs="Arial"/>
            <w:sz w:val="22"/>
          </w:rPr>
          <w:t xml:space="preserve"> </w:t>
        </w:r>
      </w:ins>
      <w:ins w:id="170" w:author="Lisa Fish" w:date="2020-01-08T17:56:00Z">
        <w:r w:rsidR="000E30DE">
          <w:rPr>
            <w:rFonts w:ascii="Helvetica" w:hAnsi="Helvetica" w:cs="Arial"/>
            <w:sz w:val="22"/>
          </w:rPr>
          <w:t>5B</w:t>
        </w:r>
      </w:ins>
      <w:ins w:id="171" w:author="Lisa Fish" w:date="2020-01-06T16:11:00Z">
        <w:r w:rsidRPr="008B5975">
          <w:rPr>
            <w:rFonts w:ascii="Helvetica" w:hAnsi="Helvetica" w:cs="Arial"/>
            <w:sz w:val="22"/>
          </w:rPr>
          <w:t>). Similarly, HCC1806-LM2 cells transfected with PLEC-ex31 MO also exhibited significantly reduced metastatic colonization capacity (</w:t>
        </w:r>
        <w:r>
          <w:rPr>
            <w:rFonts w:ascii="Helvetica" w:hAnsi="Helvetica" w:cs="Arial"/>
            <w:sz w:val="22"/>
          </w:rPr>
          <w:t>Figure</w:t>
        </w:r>
        <w:r w:rsidRPr="008B5975">
          <w:rPr>
            <w:rFonts w:ascii="Helvetica" w:hAnsi="Helvetica" w:cs="Arial"/>
            <w:sz w:val="22"/>
          </w:rPr>
          <w:t xml:space="preserve"> </w:t>
        </w:r>
        <w:r>
          <w:rPr>
            <w:rFonts w:ascii="Helvetica" w:hAnsi="Helvetica" w:cs="Arial"/>
            <w:sz w:val="22"/>
          </w:rPr>
          <w:t>S</w:t>
        </w:r>
      </w:ins>
      <w:ins w:id="172" w:author="Lisa Fish" w:date="2020-01-08T17:57:00Z">
        <w:r w:rsidR="007E2D57">
          <w:rPr>
            <w:rFonts w:ascii="Helvetica" w:hAnsi="Helvetica" w:cs="Arial"/>
            <w:sz w:val="22"/>
          </w:rPr>
          <w:t>5</w:t>
        </w:r>
      </w:ins>
      <w:ins w:id="173" w:author="Lisa Fish" w:date="2020-01-06T16:11:00Z">
        <w:r w:rsidR="003B61A4">
          <w:rPr>
            <w:rFonts w:ascii="Helvetica" w:hAnsi="Helvetica" w:cs="Arial"/>
            <w:sz w:val="22"/>
          </w:rPr>
          <w:t>E</w:t>
        </w:r>
        <w:r w:rsidRPr="008B5975">
          <w:rPr>
            <w:rFonts w:ascii="Helvetica" w:hAnsi="Helvetica" w:cs="Arial"/>
            <w:sz w:val="22"/>
          </w:rPr>
          <w:t>). We also tested the invasion capacity of MDA-LM2 cells and HCC1806-LM2 cells transfected with PLEC-ex31 MO or a control MO and found there was a significant reduction in the invasion capacity of the PLEC-ex31 MO transfected cells compared to control cells in either of these two cell lines (Fig</w:t>
        </w:r>
        <w:r>
          <w:rPr>
            <w:rFonts w:ascii="Helvetica" w:hAnsi="Helvetica" w:cs="Arial"/>
            <w:sz w:val="22"/>
          </w:rPr>
          <w:t>ure</w:t>
        </w:r>
        <w:r w:rsidRPr="008B5975">
          <w:rPr>
            <w:rFonts w:ascii="Helvetica" w:hAnsi="Helvetica" w:cs="Arial"/>
            <w:sz w:val="22"/>
          </w:rPr>
          <w:t xml:space="preserve"> </w:t>
        </w:r>
      </w:ins>
      <w:ins w:id="174" w:author="Lisa Fish" w:date="2020-01-08T17:57:00Z">
        <w:r w:rsidR="007E2D57">
          <w:rPr>
            <w:rFonts w:ascii="Helvetica" w:hAnsi="Helvetica" w:cs="Arial"/>
            <w:sz w:val="22"/>
          </w:rPr>
          <w:t>5</w:t>
        </w:r>
      </w:ins>
      <w:ins w:id="175" w:author="Lisa Fish" w:date="2020-01-08T18:11:00Z">
        <w:r w:rsidR="000E30DE">
          <w:rPr>
            <w:rFonts w:ascii="Helvetica" w:hAnsi="Helvetica" w:cs="Arial"/>
            <w:sz w:val="22"/>
          </w:rPr>
          <w:t>C-D</w:t>
        </w:r>
      </w:ins>
      <w:ins w:id="176" w:author="Lisa Fish" w:date="2020-01-06T16:11:00Z">
        <w:r w:rsidRPr="008B5975">
          <w:rPr>
            <w:rFonts w:ascii="Helvetica" w:hAnsi="Helvetica" w:cs="Arial"/>
            <w:sz w:val="22"/>
          </w:rPr>
          <w:t xml:space="preserve">). Transfection of PLEC-ex31 MO did not significantly affect the </w:t>
        </w:r>
        <w:r w:rsidRPr="008B5975">
          <w:rPr>
            <w:rFonts w:ascii="Helvetica" w:hAnsi="Helvetica" w:cs="Arial"/>
            <w:i/>
            <w:iCs/>
            <w:sz w:val="22"/>
          </w:rPr>
          <w:t>in vitro</w:t>
        </w:r>
        <w:r w:rsidRPr="008B5975">
          <w:rPr>
            <w:rFonts w:ascii="Helvetica" w:hAnsi="Helvetica" w:cs="Arial"/>
            <w:sz w:val="22"/>
          </w:rPr>
          <w:t xml:space="preserve"> proliferation rates of either MDA-LM2 or HCC1806-LM2 cells compared to transfection of a control MO (</w:t>
        </w:r>
        <w:r>
          <w:rPr>
            <w:rFonts w:ascii="Helvetica" w:hAnsi="Helvetica" w:cs="Arial"/>
            <w:sz w:val="22"/>
          </w:rPr>
          <w:t>Figure</w:t>
        </w:r>
        <w:r w:rsidRPr="008B5975">
          <w:rPr>
            <w:rFonts w:ascii="Helvetica" w:hAnsi="Helvetica" w:cs="Arial"/>
            <w:sz w:val="22"/>
          </w:rPr>
          <w:t xml:space="preserve"> </w:t>
        </w:r>
        <w:r>
          <w:rPr>
            <w:rFonts w:ascii="Helvetica" w:hAnsi="Helvetica" w:cs="Arial"/>
            <w:sz w:val="22"/>
          </w:rPr>
          <w:t>S</w:t>
        </w:r>
      </w:ins>
      <w:ins w:id="177" w:author="Lisa Fish" w:date="2020-01-08T18:12:00Z">
        <w:r w:rsidR="007E2D57">
          <w:rPr>
            <w:rFonts w:ascii="Helvetica" w:hAnsi="Helvetica" w:cs="Arial"/>
            <w:sz w:val="22"/>
          </w:rPr>
          <w:t>5</w:t>
        </w:r>
      </w:ins>
      <w:ins w:id="178" w:author="Lisa Fish" w:date="2020-01-06T16:11:00Z">
        <w:r>
          <w:rPr>
            <w:rFonts w:ascii="Helvetica" w:hAnsi="Helvetica" w:cs="Arial"/>
            <w:sz w:val="22"/>
          </w:rPr>
          <w:t>F</w:t>
        </w:r>
        <w:r w:rsidRPr="008B5975">
          <w:rPr>
            <w:rFonts w:ascii="Helvetica" w:hAnsi="Helvetica" w:cs="Arial"/>
            <w:sz w:val="22"/>
          </w:rPr>
          <w:t xml:space="preserve">). Finally, to determine if the metastatic colonization effect of PLEC isoform switching was downstream of SNRPA1, we performed an experimental metastasis assay with MDA-LM2 cells with stable SNRPA1 knockdown that were transfected with either PLEC-ex31 MO </w:t>
        </w:r>
        <w:r w:rsidRPr="008B5975">
          <w:rPr>
            <w:rFonts w:ascii="Helvetica" w:hAnsi="Helvetica" w:cs="Arial"/>
            <w:sz w:val="22"/>
          </w:rPr>
          <w:lastRenderedPageBreak/>
          <w:t>or a control MO, and we observed no significant difference in their metastatic colonization capacity (</w:t>
        </w:r>
        <w:r>
          <w:rPr>
            <w:rFonts w:ascii="Helvetica" w:hAnsi="Helvetica" w:cs="Arial"/>
            <w:sz w:val="22"/>
          </w:rPr>
          <w:t>Figure</w:t>
        </w:r>
        <w:r w:rsidRPr="008B5975">
          <w:rPr>
            <w:rFonts w:ascii="Helvetica" w:hAnsi="Helvetica" w:cs="Arial"/>
            <w:sz w:val="22"/>
          </w:rPr>
          <w:t xml:space="preserve"> </w:t>
        </w:r>
      </w:ins>
      <w:ins w:id="179" w:author="Lisa Fish" w:date="2020-01-08T18:12:00Z">
        <w:r w:rsidR="007E2D57">
          <w:rPr>
            <w:rFonts w:ascii="Helvetica" w:hAnsi="Helvetica" w:cs="Arial"/>
            <w:sz w:val="22"/>
          </w:rPr>
          <w:t>5E</w:t>
        </w:r>
      </w:ins>
      <w:ins w:id="180" w:author="Lisa Fish" w:date="2020-01-06T16:11:00Z">
        <w:r w:rsidRPr="008B5975">
          <w:rPr>
            <w:rFonts w:ascii="Helvetica" w:hAnsi="Helvetica" w:cs="Arial"/>
            <w:sz w:val="22"/>
          </w:rPr>
          <w:t>). Together, this data is consistent with the longer isoform of PLEC acting as a promoter of breast cancer cell invasion and metastasis, and establishes that SNRPA1 can control the AS of PLEC exon 31.</w:t>
        </w:r>
      </w:ins>
    </w:p>
    <w:p w14:paraId="1C707D88" w14:textId="77777777" w:rsidR="00A87493" w:rsidRPr="008B5975" w:rsidRDefault="00A87493" w:rsidP="00A87493">
      <w:pPr>
        <w:rPr>
          <w:ins w:id="181" w:author="Lisa Fish" w:date="2020-01-06T16:11:00Z"/>
          <w:rFonts w:ascii="Helvetica" w:hAnsi="Helvetica" w:cs="Arial"/>
          <w:sz w:val="22"/>
        </w:rPr>
      </w:pPr>
    </w:p>
    <w:p w14:paraId="4A053E34" w14:textId="12BFA2C2" w:rsidR="00A87493" w:rsidRDefault="00F6158B" w:rsidP="00331CE1">
      <w:pPr>
        <w:widowControl w:val="0"/>
        <w:autoSpaceDE w:val="0"/>
        <w:autoSpaceDN w:val="0"/>
        <w:adjustRightInd w:val="0"/>
        <w:rPr>
          <w:ins w:id="182" w:author="Lisa Fish" w:date="2020-01-06T15:54:00Z"/>
          <w:rFonts w:ascii="Helvetica" w:hAnsi="Helvetica" w:cs="Arial"/>
          <w:sz w:val="18"/>
          <w:szCs w:val="20"/>
        </w:rPr>
      </w:pPr>
      <w:r w:rsidRPr="003B6AE1">
        <w:rPr>
          <w:rFonts w:ascii="Helvetica" w:hAnsi="Helvetica" w:cs="Arial"/>
          <w:noProof/>
          <w:sz w:val="18"/>
          <w:szCs w:val="20"/>
        </w:rPr>
        <w:drawing>
          <wp:inline distT="0" distB="0" distL="0" distR="0" wp14:anchorId="37EECC02" wp14:editId="033E93FA">
            <wp:extent cx="6400800" cy="3958590"/>
            <wp:effectExtent l="0" t="0" r="0" b="3810"/>
            <wp:docPr id="15" name="Picture 15" descr="Macintosh HD:Users:lisafish:Desktop:Fig 5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safish:Desktop:Fig 5 cell.ep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3958590"/>
                    </a:xfrm>
                    <a:prstGeom prst="rect">
                      <a:avLst/>
                    </a:prstGeom>
                    <a:noFill/>
                    <a:ln>
                      <a:noFill/>
                    </a:ln>
                  </pic:spPr>
                </pic:pic>
              </a:graphicData>
            </a:graphic>
          </wp:inline>
        </w:drawing>
      </w:r>
    </w:p>
    <w:p w14:paraId="53D179A3" w14:textId="77777777" w:rsidR="00497FB5" w:rsidRDefault="00497FB5" w:rsidP="00331CE1">
      <w:pPr>
        <w:widowControl w:val="0"/>
        <w:autoSpaceDE w:val="0"/>
        <w:autoSpaceDN w:val="0"/>
        <w:adjustRightInd w:val="0"/>
        <w:rPr>
          <w:ins w:id="183" w:author="Lisa Fish" w:date="2020-01-06T15:54:00Z"/>
          <w:rFonts w:ascii="Helvetica" w:hAnsi="Helvetica" w:cs="Arial"/>
          <w:sz w:val="18"/>
          <w:szCs w:val="20"/>
        </w:rPr>
      </w:pPr>
    </w:p>
    <w:p w14:paraId="4F822512" w14:textId="77777777" w:rsidR="00497FB5" w:rsidRDefault="00497FB5" w:rsidP="00331CE1">
      <w:pPr>
        <w:widowControl w:val="0"/>
        <w:autoSpaceDE w:val="0"/>
        <w:autoSpaceDN w:val="0"/>
        <w:adjustRightInd w:val="0"/>
        <w:rPr>
          <w:ins w:id="184" w:author="Lisa Fish" w:date="2020-01-06T15:54:00Z"/>
          <w:rFonts w:ascii="Helvetica" w:hAnsi="Helvetica" w:cs="Arial"/>
          <w:sz w:val="18"/>
          <w:szCs w:val="20"/>
        </w:rPr>
      </w:pPr>
    </w:p>
    <w:p w14:paraId="3BAEC53E" w14:textId="01EF2B24" w:rsidR="00497FB5" w:rsidRPr="003B6AE1" w:rsidRDefault="00497FB5" w:rsidP="003B6AE1">
      <w:pPr>
        <w:widowControl w:val="0"/>
        <w:autoSpaceDE w:val="0"/>
        <w:autoSpaceDN w:val="0"/>
        <w:adjustRightInd w:val="0"/>
        <w:rPr>
          <w:ins w:id="185" w:author="Lisa Fish" w:date="2020-01-07T16:35:00Z"/>
          <w:rFonts w:ascii="Helvetica" w:hAnsi="Helvetica" w:cs="Arial"/>
          <w:sz w:val="18"/>
          <w:szCs w:val="20"/>
        </w:rPr>
      </w:pPr>
      <w:ins w:id="186" w:author="Lisa Fish" w:date="2020-01-06T15:54:00Z">
        <w:r w:rsidRPr="008B5975">
          <w:rPr>
            <w:rFonts w:ascii="Helvetica" w:hAnsi="Helvetica" w:cs="Arial"/>
            <w:b/>
            <w:sz w:val="18"/>
            <w:szCs w:val="20"/>
          </w:rPr>
          <w:t xml:space="preserve">Fig. </w:t>
        </w:r>
        <w:r>
          <w:rPr>
            <w:rFonts w:ascii="Helvetica" w:hAnsi="Helvetica" w:cs="Arial"/>
            <w:b/>
            <w:sz w:val="18"/>
            <w:szCs w:val="20"/>
          </w:rPr>
          <w:t>5</w:t>
        </w:r>
        <w:r w:rsidRPr="008B5975">
          <w:rPr>
            <w:rFonts w:ascii="Helvetica" w:hAnsi="Helvetica" w:cs="Arial"/>
            <w:b/>
            <w:sz w:val="18"/>
            <w:szCs w:val="20"/>
          </w:rPr>
          <w:t>.</w:t>
        </w:r>
      </w:ins>
      <w:ins w:id="187" w:author="Lisa Fish" w:date="2020-01-08T18:10:00Z">
        <w:r w:rsidR="007E2D57">
          <w:rPr>
            <w:rFonts w:ascii="Helvetica" w:hAnsi="Helvetica" w:cs="Arial"/>
            <w:b/>
            <w:sz w:val="18"/>
            <w:szCs w:val="20"/>
          </w:rPr>
          <w:t xml:space="preserve"> </w:t>
        </w:r>
      </w:ins>
      <w:ins w:id="188" w:author="Lisa Fish" w:date="2020-01-09T17:12:00Z">
        <w:r w:rsidR="000E30DE">
          <w:rPr>
            <w:rFonts w:ascii="Helvetica" w:hAnsi="Helvetica" w:cs="Arial"/>
            <w:b/>
            <w:sz w:val="18"/>
            <w:szCs w:val="20"/>
          </w:rPr>
          <w:t>PLEC alternative splicing</w:t>
        </w:r>
      </w:ins>
      <w:ins w:id="189" w:author="Lisa Fish" w:date="2020-01-08T18:10:00Z">
        <w:r w:rsidR="007E2D57">
          <w:rPr>
            <w:rFonts w:ascii="Helvetica" w:hAnsi="Helvetica" w:cs="Arial"/>
            <w:b/>
            <w:sz w:val="18"/>
            <w:szCs w:val="20"/>
          </w:rPr>
          <w:t xml:space="preserve"> regulates breast cancer metastasis</w:t>
        </w:r>
      </w:ins>
    </w:p>
    <w:p w14:paraId="788510BC" w14:textId="5F97379C" w:rsidR="00772155" w:rsidRPr="008B5975" w:rsidRDefault="00772155" w:rsidP="00772155">
      <w:pPr>
        <w:rPr>
          <w:ins w:id="190" w:author="Lisa Fish" w:date="2020-01-07T16:35:00Z"/>
          <w:rFonts w:ascii="Helvetica" w:hAnsi="Helvetica" w:cs="Arial"/>
          <w:sz w:val="18"/>
          <w:szCs w:val="20"/>
        </w:rPr>
      </w:pPr>
      <w:ins w:id="191" w:author="Lisa Fish" w:date="2020-01-07T16:35:00Z">
        <w:r w:rsidRPr="00274E1E">
          <w:rPr>
            <w:rFonts w:ascii="Helvetica" w:hAnsi="Helvetica" w:cs="Arial"/>
            <w:sz w:val="18"/>
            <w:szCs w:val="20"/>
          </w:rPr>
          <w:t>(</w:t>
        </w:r>
        <w:r>
          <w:rPr>
            <w:rFonts w:ascii="Helvetica" w:hAnsi="Helvetica" w:cs="Arial"/>
            <w:b/>
            <w:sz w:val="18"/>
            <w:szCs w:val="20"/>
          </w:rPr>
          <w:t>A</w:t>
        </w:r>
        <w:r w:rsidRPr="00274E1E">
          <w:rPr>
            <w:rFonts w:ascii="Helvetica" w:hAnsi="Helvetica" w:cs="Arial"/>
            <w:sz w:val="18"/>
            <w:szCs w:val="20"/>
          </w:rPr>
          <w:t xml:space="preserve">) </w:t>
        </w:r>
        <w:r w:rsidRPr="008B5975">
          <w:rPr>
            <w:rFonts w:ascii="Helvetica" w:hAnsi="Helvetica" w:cs="Arial"/>
            <w:sz w:val="18"/>
            <w:szCs w:val="20"/>
          </w:rPr>
          <w:t xml:space="preserve">Western blot for PLEC showing an </w:t>
        </w:r>
        <w:r w:rsidRPr="008B5975">
          <w:rPr>
            <w:rFonts w:ascii="Helvetica" w:hAnsi="Helvetica" w:cs="Arial"/>
            <w:sz w:val="18"/>
            <w:szCs w:val="18"/>
          </w:rPr>
          <w:t xml:space="preserve">increase in the Plectin </w:t>
        </w:r>
        <w:r w:rsidRPr="008B5975">
          <w:rPr>
            <w:rFonts w:ascii="Helvetica" w:hAnsi="Helvetica" w:cs="Arial"/>
            <w:color w:val="000000"/>
            <w:sz w:val="18"/>
            <w:szCs w:val="18"/>
          </w:rPr>
          <w:t>Δ</w:t>
        </w:r>
        <w:r w:rsidRPr="008B5975">
          <w:rPr>
            <w:rFonts w:ascii="Helvetica" w:hAnsi="Helvetica" w:cs="Arial"/>
            <w:sz w:val="18"/>
            <w:szCs w:val="18"/>
          </w:rPr>
          <w:t>exon 31</w:t>
        </w:r>
        <w:r>
          <w:rPr>
            <w:rFonts w:ascii="Helvetica" w:hAnsi="Helvetica" w:cs="Arial"/>
            <w:sz w:val="18"/>
            <w:szCs w:val="20"/>
          </w:rPr>
          <w:t>:</w:t>
        </w:r>
        <w:r w:rsidRPr="008B5975">
          <w:rPr>
            <w:rFonts w:ascii="Helvetica" w:hAnsi="Helvetica" w:cs="Arial"/>
            <w:sz w:val="18"/>
            <w:szCs w:val="20"/>
          </w:rPr>
          <w:t>full length ratio upon transfection of PLEC-ex31 MO compared to a control MO in MDA-LM2 and HCC1806-LM2 cells.</w:t>
        </w:r>
      </w:ins>
      <w:ins w:id="192" w:author="Lisa Fish" w:date="2020-01-07T16:47:00Z">
        <w:r w:rsidR="00EF325A" w:rsidRPr="00EF325A">
          <w:rPr>
            <w:rFonts w:ascii="Helvetica" w:hAnsi="Helvetica" w:cs="Arial"/>
            <w:sz w:val="18"/>
            <w:szCs w:val="20"/>
          </w:rPr>
          <w:t xml:space="preserve"> </w:t>
        </w:r>
      </w:ins>
      <w:ins w:id="193" w:author="Lisa Fish" w:date="2020-01-09T16:22:00Z">
        <w:r w:rsidR="003B61A4" w:rsidRPr="00274E1E">
          <w:rPr>
            <w:rFonts w:ascii="Helvetica" w:hAnsi="Helvetica" w:cs="Arial"/>
            <w:sz w:val="18"/>
            <w:szCs w:val="20"/>
          </w:rPr>
          <w:t>(</w:t>
        </w:r>
        <w:r w:rsidR="003B61A4">
          <w:rPr>
            <w:rFonts w:ascii="Helvetica" w:hAnsi="Helvetica" w:cs="Arial"/>
            <w:b/>
            <w:sz w:val="18"/>
            <w:szCs w:val="20"/>
          </w:rPr>
          <w:t>B</w:t>
        </w:r>
        <w:r w:rsidR="003B61A4" w:rsidRPr="00274E1E">
          <w:rPr>
            <w:rFonts w:ascii="Helvetica" w:hAnsi="Helvetica" w:cs="Arial"/>
            <w:sz w:val="18"/>
            <w:szCs w:val="20"/>
          </w:rPr>
          <w:t xml:space="preserve">) </w:t>
        </w:r>
        <w:r w:rsidR="003B61A4" w:rsidRPr="008B5975">
          <w:rPr>
            <w:rFonts w:ascii="Helvetica" w:hAnsi="Helvetica" w:cs="Arial"/>
            <w:sz w:val="18"/>
            <w:szCs w:val="20"/>
          </w:rPr>
          <w:t xml:space="preserve">MDA-LM2 cells transfected with a PLEC-ex31 MO or a control MO were injected via tail vein into NSG mice. Bioluminescence was measured at the indicated times; area under the curve was measured at the final time point. Lungs were stained with H&amp;E and nodules were counted. </w:t>
        </w:r>
        <w:r w:rsidR="003B61A4" w:rsidRPr="008B5975">
          <w:rPr>
            <w:rFonts w:ascii="Helvetica" w:hAnsi="Helvetica" w:cs="Arial"/>
            <w:i/>
            <w:sz w:val="18"/>
            <w:szCs w:val="20"/>
          </w:rPr>
          <w:t>n</w:t>
        </w:r>
        <w:r w:rsidR="003B61A4" w:rsidRPr="008B5975">
          <w:rPr>
            <w:rFonts w:ascii="Helvetica" w:hAnsi="Helvetica" w:cs="Arial"/>
            <w:sz w:val="18"/>
            <w:szCs w:val="20"/>
          </w:rPr>
          <w:t xml:space="preserve"> = 4 mice per cohort.</w:t>
        </w:r>
        <w:r w:rsidR="000E30DE">
          <w:rPr>
            <w:rFonts w:ascii="Helvetica" w:hAnsi="Helvetica" w:cs="Arial"/>
            <w:sz w:val="18"/>
            <w:szCs w:val="20"/>
          </w:rPr>
          <w:t xml:space="preserve"> </w:t>
        </w:r>
      </w:ins>
      <w:ins w:id="194" w:author="Lisa Fish" w:date="2020-01-07T16:47:00Z">
        <w:r w:rsidR="00EF325A" w:rsidRPr="00274E1E">
          <w:rPr>
            <w:rFonts w:ascii="Helvetica" w:hAnsi="Helvetica" w:cs="Arial"/>
            <w:sz w:val="18"/>
            <w:szCs w:val="20"/>
          </w:rPr>
          <w:t>(</w:t>
        </w:r>
      </w:ins>
      <w:ins w:id="195" w:author="Lisa Fish" w:date="2020-01-09T16:22:00Z">
        <w:r w:rsidR="003B61A4">
          <w:rPr>
            <w:rFonts w:ascii="Helvetica" w:hAnsi="Helvetica" w:cs="Arial"/>
            <w:b/>
            <w:sz w:val="18"/>
            <w:szCs w:val="20"/>
          </w:rPr>
          <w:t>C</w:t>
        </w:r>
      </w:ins>
      <w:ins w:id="196" w:author="Lisa Fish" w:date="2020-01-07T16:47:00Z">
        <w:r w:rsidR="00EF325A" w:rsidRPr="00274E1E">
          <w:rPr>
            <w:rFonts w:ascii="Helvetica" w:hAnsi="Helvetica" w:cs="Arial"/>
            <w:sz w:val="18"/>
            <w:szCs w:val="20"/>
          </w:rPr>
          <w:t>)</w:t>
        </w:r>
        <w:r w:rsidR="00EF325A" w:rsidRPr="008B5975">
          <w:rPr>
            <w:rFonts w:ascii="Helvetica" w:hAnsi="Helvetica" w:cs="Arial"/>
            <w:sz w:val="18"/>
            <w:szCs w:val="20"/>
          </w:rPr>
          <w:t xml:space="preserve"> MDA-LM2 cells transfected with PLEC-ex31 MO or a control MO were subjected to transwell invasion assays.</w:t>
        </w:r>
      </w:ins>
      <w:ins w:id="197" w:author="Lisa Fish" w:date="2020-01-07T16:46:00Z">
        <w:r w:rsidR="00EF325A" w:rsidRPr="00EF325A">
          <w:rPr>
            <w:rFonts w:ascii="Helvetica" w:hAnsi="Helvetica" w:cs="Arial"/>
            <w:sz w:val="18"/>
            <w:szCs w:val="20"/>
          </w:rPr>
          <w:t xml:space="preserve"> </w:t>
        </w:r>
      </w:ins>
      <w:ins w:id="198" w:author="Lisa Fish" w:date="2020-01-07T16:47:00Z">
        <w:r w:rsidR="00EF325A" w:rsidRPr="00EF325A">
          <w:rPr>
            <w:rFonts w:ascii="Helvetica" w:hAnsi="Helvetica" w:cs="Arial"/>
            <w:i/>
            <w:iCs/>
            <w:sz w:val="18"/>
            <w:szCs w:val="20"/>
          </w:rPr>
          <w:t>n</w:t>
        </w:r>
        <w:r w:rsidR="00EF325A">
          <w:rPr>
            <w:rFonts w:ascii="Helvetica" w:hAnsi="Helvetica" w:cs="Arial"/>
            <w:sz w:val="18"/>
            <w:szCs w:val="20"/>
          </w:rPr>
          <w:t xml:space="preserve"> = 4 biological replicates. </w:t>
        </w:r>
      </w:ins>
      <w:r w:rsidR="00EF325A" w:rsidRPr="000C2449">
        <w:rPr>
          <w:rFonts w:ascii="Helvetica" w:hAnsi="Helvetica" w:cs="Arial"/>
          <w:sz w:val="18"/>
          <w:szCs w:val="20"/>
        </w:rPr>
        <w:t>(</w:t>
      </w:r>
      <w:ins w:id="199" w:author="Lisa Fish" w:date="2020-01-09T16:22:00Z">
        <w:r w:rsidR="003B61A4">
          <w:rPr>
            <w:rFonts w:ascii="Helvetica" w:hAnsi="Helvetica" w:cs="Arial"/>
            <w:b/>
            <w:sz w:val="18"/>
            <w:szCs w:val="20"/>
          </w:rPr>
          <w:t>D</w:t>
        </w:r>
      </w:ins>
      <w:r w:rsidR="00EF325A" w:rsidRPr="000C2449">
        <w:rPr>
          <w:rFonts w:ascii="Helvetica" w:hAnsi="Helvetica" w:cs="Arial"/>
          <w:sz w:val="18"/>
          <w:szCs w:val="20"/>
        </w:rPr>
        <w:t>) HCC1806-LM2 cells transfected with PLEC-ex31 MO or control MO were subjected to transwell invasion assays.</w:t>
      </w:r>
      <w:r w:rsidR="00EF325A" w:rsidRPr="000C2449">
        <w:rPr>
          <w:rFonts w:ascii="Helvetica" w:hAnsi="Helvetica" w:cs="Arial"/>
          <w:i/>
          <w:sz w:val="18"/>
          <w:szCs w:val="20"/>
        </w:rPr>
        <w:t xml:space="preserve"> n</w:t>
      </w:r>
      <w:r w:rsidR="00EF325A" w:rsidRPr="000C2449">
        <w:rPr>
          <w:rFonts w:ascii="Helvetica" w:hAnsi="Helvetica" w:cs="Arial"/>
          <w:sz w:val="18"/>
          <w:szCs w:val="20"/>
        </w:rPr>
        <w:t xml:space="preserve"> = 8 biological replicates. (</w:t>
      </w:r>
      <w:ins w:id="200" w:author="Lisa Fish" w:date="2020-01-07T16:49:00Z">
        <w:r w:rsidR="00EF325A">
          <w:rPr>
            <w:rFonts w:ascii="Helvetica" w:hAnsi="Helvetica" w:cs="Arial"/>
            <w:b/>
            <w:sz w:val="18"/>
            <w:szCs w:val="20"/>
          </w:rPr>
          <w:t>E</w:t>
        </w:r>
      </w:ins>
      <w:r w:rsidR="00EF325A" w:rsidRPr="000C2449">
        <w:rPr>
          <w:rFonts w:ascii="Helvetica" w:hAnsi="Helvetica" w:cs="Arial"/>
          <w:sz w:val="18"/>
          <w:szCs w:val="20"/>
        </w:rPr>
        <w:t>) MDA-LM2 cells with shRNA-mediated</w:t>
      </w:r>
      <w:r w:rsidR="00EF325A" w:rsidRPr="008B5975">
        <w:rPr>
          <w:rFonts w:ascii="Helvetica" w:hAnsi="Helvetica" w:cs="Arial"/>
          <w:sz w:val="18"/>
          <w:szCs w:val="20"/>
        </w:rPr>
        <w:t xml:space="preserve"> SNRPA1 knockdown were transfected with a PLEC-ex31 MO or a control MO, and then injected via tail vein into NSG mice. Bioluminescence was measured at the indicated times</w:t>
      </w:r>
      <w:ins w:id="201" w:author="Lisa Fish" w:date="2020-01-08T13:00:00Z">
        <w:r w:rsidR="00BD15F9">
          <w:rPr>
            <w:rFonts w:ascii="Helvetica" w:hAnsi="Helvetica" w:cs="Arial"/>
            <w:sz w:val="18"/>
            <w:szCs w:val="20"/>
          </w:rPr>
          <w:t>.</w:t>
        </w:r>
      </w:ins>
      <w:r w:rsidR="00EF325A" w:rsidRPr="008B5975">
        <w:rPr>
          <w:rFonts w:ascii="Helvetica" w:hAnsi="Helvetica" w:cs="Arial"/>
          <w:sz w:val="18"/>
          <w:szCs w:val="20"/>
        </w:rPr>
        <w:t xml:space="preserve"> </w:t>
      </w:r>
      <w:r w:rsidR="00EF325A" w:rsidRPr="008B5975">
        <w:rPr>
          <w:rFonts w:ascii="Helvetica" w:hAnsi="Helvetica" w:cs="Arial"/>
          <w:i/>
          <w:sz w:val="18"/>
          <w:szCs w:val="20"/>
        </w:rPr>
        <w:t>n</w:t>
      </w:r>
      <w:r w:rsidR="00EF325A" w:rsidRPr="008B5975">
        <w:rPr>
          <w:rFonts w:ascii="Helvetica" w:hAnsi="Helvetica" w:cs="Arial"/>
          <w:sz w:val="18"/>
          <w:szCs w:val="20"/>
        </w:rPr>
        <w:t xml:space="preserve"> = 4 mice per cohort.</w:t>
      </w:r>
    </w:p>
    <w:p w14:paraId="1DF48A11" w14:textId="77777777" w:rsidR="00772155" w:rsidRDefault="00772155" w:rsidP="00497FB5">
      <w:pPr>
        <w:rPr>
          <w:ins w:id="202" w:author="Lisa Fish" w:date="2020-01-06T16:14:00Z"/>
          <w:rFonts w:ascii="Helvetica" w:hAnsi="Helvetica" w:cs="Arial"/>
          <w:b/>
          <w:sz w:val="18"/>
          <w:szCs w:val="20"/>
        </w:rPr>
      </w:pPr>
    </w:p>
    <w:p w14:paraId="51131438" w14:textId="77777777" w:rsidR="00D84523" w:rsidRDefault="00D84523" w:rsidP="00497FB5">
      <w:pPr>
        <w:rPr>
          <w:ins w:id="203" w:author="Lisa Fish" w:date="2020-01-06T15:54:00Z"/>
          <w:rFonts w:ascii="Helvetica" w:hAnsi="Helvetica" w:cs="Arial"/>
          <w:b/>
          <w:sz w:val="18"/>
          <w:szCs w:val="20"/>
        </w:rPr>
      </w:pPr>
    </w:p>
    <w:p w14:paraId="75F0259A" w14:textId="77777777" w:rsidR="00A87493" w:rsidRPr="008B5975" w:rsidRDefault="00A87493" w:rsidP="00A87493">
      <w:pPr>
        <w:rPr>
          <w:ins w:id="204" w:author="Lisa Fish" w:date="2020-01-06T16:11:00Z"/>
          <w:rFonts w:ascii="Helvetica" w:hAnsi="Helvetica" w:cs="Arial"/>
          <w:sz w:val="22"/>
        </w:rPr>
      </w:pPr>
      <w:ins w:id="205" w:author="Lisa Fish" w:date="2020-01-06T16:11:00Z">
        <w:r w:rsidRPr="008B5975">
          <w:rPr>
            <w:rFonts w:ascii="Helvetica" w:hAnsi="Helvetica" w:cs="Arial"/>
            <w:b/>
            <w:bCs/>
            <w:sz w:val="22"/>
          </w:rPr>
          <w:t xml:space="preserve">Structural Splicing Enhancers (SSEs) interact with SNRPA1 </w:t>
        </w:r>
      </w:ins>
    </w:p>
    <w:p w14:paraId="18DF8D05" w14:textId="77777777" w:rsidR="00A87493" w:rsidRPr="008B5975" w:rsidRDefault="00A87493" w:rsidP="00A87493">
      <w:pPr>
        <w:rPr>
          <w:ins w:id="206" w:author="Lisa Fish" w:date="2020-01-06T16:11:00Z"/>
          <w:rFonts w:ascii="Helvetica" w:hAnsi="Helvetica" w:cs="Arial"/>
          <w:sz w:val="22"/>
        </w:rPr>
      </w:pPr>
    </w:p>
    <w:p w14:paraId="5331A6E5" w14:textId="1DE27786" w:rsidR="00A87493" w:rsidRDefault="00A87493" w:rsidP="00A87493">
      <w:pPr>
        <w:ind w:firstLine="720"/>
        <w:rPr>
          <w:ins w:id="207" w:author="Lisa Fish" w:date="2020-01-06T16:11:00Z"/>
          <w:rFonts w:ascii="Helvetica" w:hAnsi="Helvetica" w:cs="Arial"/>
          <w:sz w:val="22"/>
        </w:rPr>
      </w:pPr>
      <w:ins w:id="208" w:author="Lisa Fish" w:date="2020-01-06T16:11:00Z">
        <w:r w:rsidRPr="008B5975">
          <w:rPr>
            <w:rFonts w:ascii="Helvetica" w:hAnsi="Helvetica" w:cs="Arial"/>
            <w:bCs/>
            <w:sz w:val="22"/>
          </w:rPr>
          <w:t>To further investigate the basis of SNRPA1-SSE interactions, we sought to obtain experimental evidence to corroborate the predicted SSE secondary structures inside the cell. To do this, we</w:t>
        </w:r>
        <w:r w:rsidRPr="008B5975">
          <w:rPr>
            <w:rFonts w:ascii="Helvetica" w:hAnsi="Helvetica" w:cs="Arial"/>
            <w:sz w:val="22"/>
          </w:rPr>
          <w:t xml:space="preserve"> treated MDA-LM2 cells with DMS and then sequenced the regions of interest to examine their RNA structures </w:t>
        </w:r>
        <w:r w:rsidRPr="008B5975">
          <w:rPr>
            <w:rFonts w:ascii="Helvetica" w:hAnsi="Helvetica" w:cs="Arial"/>
            <w:i/>
            <w:iCs/>
            <w:sz w:val="22"/>
          </w:rPr>
          <w:t>in vivo</w:t>
        </w:r>
        <w:r w:rsidRPr="008B5975">
          <w:rPr>
            <w:rFonts w:ascii="Helvetica" w:hAnsi="Helvetica" w:cs="Arial"/>
            <w:sz w:val="22"/>
          </w:rPr>
          <w:t xml:space="preserve"> (targeted DMS-MaPseq</w:t>
        </w:r>
        <w:r>
          <w:rPr>
            <w:rFonts w:ascii="Helvetica" w:hAnsi="Helvetica" w:cs="Arial"/>
            <w:sz w:val="22"/>
          </w:rPr>
          <w:t xml:space="preserve"> </w:t>
        </w:r>
        <w:r w:rsidRPr="008B5975">
          <w:rPr>
            <w:rFonts w:ascii="Helvetica" w:hAnsi="Helvetica" w:cs="Arial"/>
            <w:sz w:val="22"/>
          </w:rPr>
          <w:fldChar w:fldCharType="begin"/>
        </w:r>
        <w:r>
          <w:rPr>
            <w:rFonts w:ascii="Helvetica" w:hAnsi="Helvetica" w:cs="Arial"/>
            <w:sz w:val="22"/>
          </w:rPr>
          <w:instrText xml:space="preserve"> ADDIN ZOTERO_ITEM CSL_CITATION {"citationID":"hMVRHSzU","properties":{"formattedCitation":"(Zubradt et al., 2017)","plainCitation":"(Zubradt et al., 2017)","noteIndex":0},"citationItems":[{"id":5406,"uris":["http://zotero.org/users/4940095/items/VSRKASQL"],"uri":["http://zotero.org/users/4940095/items/VSRKASQL"],"itemData":{"id":5406,"type":"article-journal","abstract":"Coupling of structure-specific in vivo chemical modification to next-generation sequencing is transforming RNA secondary structure studies in living cells. The dominant strategy for detecting in vivo chemical modifications uses reverse transcriptase truncation products, which introduce biases and necessitate population-average assessments of RNA structure. Here we present dimethyl sulfate (DMS) mutational profiling with sequencing (DMS-MaPseq), which encodes DMS modifications as mismatches using a thermostable group II intron reverse transcriptase. DMS-MaPseq yields a high signal-to-noise ratio, can report multiple structural features per molecule, and allows both genome-wide studies and focused in vivo investigations of even low-abundance RNAs. We apply DMS-MaPseq for the first analysis of RNA structure within an animal tissue and to identify a functional structure involved in noncanonical translation initiation. Additionally, we use DMS-MaPseq to compare the in vivo structure of pre-mRNAs with their mature isoforms. These applications illustrate DMS-MaPseq's capacity to dramatically expand in vivo analysis of RNA structure.","container-title":"Nature Methods","DOI":"10.1038/nmeth.4057","ISSN":"1548-7105","issue":"1","journalAbbreviation":"Nat. Methods","language":"eng","note":"PMID: 27819661\nPMCID: PMC5508988","page":"75-82","source":"PubMed","title":"DMS-MaPseq for genome-wide or targeted RNA structure probing in vivo","volume":"14","author":[{"family":"Zubradt","given":"Meghan"},{"family":"Gupta","given":"Paromita"},{"family":"Persad","given":"Sitara"},{"family":"Lambowitz","given":"Alan M."},{"family":"Weissman","given":"Jonathan S."},{"family":"Rouskin","given":"Silvi"}],"issued":{"date-parts":[["2017"]]}}}],"schema":"https://github.com/citation-style-language/schema/raw/master/csl-citation.json"} </w:instrText>
        </w:r>
        <w:r w:rsidRPr="008B5975">
          <w:rPr>
            <w:rFonts w:ascii="Helvetica" w:hAnsi="Helvetica" w:cs="Arial"/>
            <w:sz w:val="22"/>
          </w:rPr>
          <w:fldChar w:fldCharType="separate"/>
        </w:r>
        <w:r>
          <w:rPr>
            <w:rFonts w:ascii="Helvetica" w:hAnsi="Helvetica"/>
            <w:sz w:val="22"/>
          </w:rPr>
          <w:t>(Zubradt et al., 2017)</w:t>
        </w:r>
        <w:r w:rsidRPr="008B5975">
          <w:rPr>
            <w:rFonts w:ascii="Helvetica" w:hAnsi="Helvetica" w:cs="Arial"/>
            <w:sz w:val="22"/>
          </w:rPr>
          <w:fldChar w:fldCharType="end"/>
        </w:r>
        <w:r w:rsidRPr="008B5975">
          <w:rPr>
            <w:rFonts w:ascii="Helvetica" w:hAnsi="Helvetica" w:cs="Arial"/>
            <w:sz w:val="22"/>
          </w:rPr>
          <w:t>). We found that the DMS probing results were generally consistent with the predicted RNA structures (Fig</w:t>
        </w:r>
        <w:r>
          <w:rPr>
            <w:rFonts w:ascii="Helvetica" w:hAnsi="Helvetica" w:cs="Arial"/>
            <w:sz w:val="22"/>
          </w:rPr>
          <w:t>ure</w:t>
        </w:r>
        <w:r w:rsidRPr="008B5975">
          <w:rPr>
            <w:rFonts w:ascii="Helvetica" w:hAnsi="Helvetica" w:cs="Arial"/>
            <w:sz w:val="22"/>
          </w:rPr>
          <w:t xml:space="preserve"> </w:t>
        </w:r>
      </w:ins>
      <w:ins w:id="209" w:author="Lisa Fish" w:date="2020-01-08T18:14:00Z">
        <w:r w:rsidR="00D07DA5">
          <w:rPr>
            <w:rFonts w:ascii="Helvetica" w:hAnsi="Helvetica" w:cs="Arial"/>
            <w:sz w:val="22"/>
          </w:rPr>
          <w:t>6</w:t>
        </w:r>
      </w:ins>
      <w:ins w:id="210" w:author="Lisa Fish" w:date="2020-01-06T16:11:00Z">
        <w:r>
          <w:rPr>
            <w:rFonts w:ascii="Helvetica" w:hAnsi="Helvetica" w:cs="Arial"/>
            <w:sz w:val="22"/>
          </w:rPr>
          <w:t>A</w:t>
        </w:r>
        <w:r w:rsidRPr="008B5975">
          <w:rPr>
            <w:rFonts w:ascii="Helvetica" w:hAnsi="Helvetica" w:cs="Arial"/>
            <w:sz w:val="22"/>
          </w:rPr>
          <w:t>), with increased DMS reactivity observed in the loop regions compared to stem regions of these structures</w:t>
        </w:r>
        <w:r>
          <w:rPr>
            <w:rFonts w:ascii="Helvetica" w:hAnsi="Helvetica" w:cs="Arial"/>
            <w:sz w:val="22"/>
          </w:rPr>
          <w:t xml:space="preserve"> (Figures </w:t>
        </w:r>
      </w:ins>
      <w:ins w:id="211" w:author="Lisa Fish" w:date="2020-01-08T18:14:00Z">
        <w:r w:rsidR="00D07DA5">
          <w:rPr>
            <w:rFonts w:ascii="Helvetica" w:hAnsi="Helvetica" w:cs="Arial"/>
            <w:sz w:val="22"/>
          </w:rPr>
          <w:t>6</w:t>
        </w:r>
      </w:ins>
      <w:ins w:id="212" w:author="Lisa Fish" w:date="2020-01-06T16:11:00Z">
        <w:r>
          <w:rPr>
            <w:rFonts w:ascii="Helvetica" w:hAnsi="Helvetica" w:cs="Arial"/>
            <w:sz w:val="22"/>
          </w:rPr>
          <w:t>B and S</w:t>
        </w:r>
      </w:ins>
      <w:ins w:id="213" w:author="Lisa Fish" w:date="2020-01-08T18:14:00Z">
        <w:r w:rsidR="00D07DA5">
          <w:rPr>
            <w:rFonts w:ascii="Helvetica" w:hAnsi="Helvetica" w:cs="Arial"/>
            <w:sz w:val="22"/>
          </w:rPr>
          <w:t>6</w:t>
        </w:r>
      </w:ins>
      <w:ins w:id="214" w:author="Lisa Fish" w:date="2020-01-06T16:11:00Z">
        <w:r>
          <w:rPr>
            <w:rFonts w:ascii="Helvetica" w:hAnsi="Helvetica" w:cs="Arial"/>
            <w:sz w:val="22"/>
          </w:rPr>
          <w:t>A</w:t>
        </w:r>
        <w:r w:rsidRPr="008B5975">
          <w:rPr>
            <w:rFonts w:ascii="Helvetica" w:hAnsi="Helvetica" w:cs="Arial"/>
            <w:sz w:val="22"/>
          </w:rPr>
          <w:t xml:space="preserve">). </w:t>
        </w:r>
        <w:r w:rsidRPr="008B5975">
          <w:rPr>
            <w:rFonts w:ascii="Helvetica" w:hAnsi="Helvetica" w:cs="Arial"/>
            <w:sz w:val="22"/>
          </w:rPr>
          <w:lastRenderedPageBreak/>
          <w:t xml:space="preserve">Importantly, as expected from DMS-induced mutagenesis, the majority of mutations occurred at </w:t>
        </w:r>
        <w:r>
          <w:rPr>
            <w:rFonts w:ascii="Helvetica" w:hAnsi="Helvetica" w:cs="Arial"/>
            <w:sz w:val="22"/>
          </w:rPr>
          <w:t>adenines</w:t>
        </w:r>
        <w:r w:rsidRPr="008B5975">
          <w:rPr>
            <w:rFonts w:ascii="Helvetica" w:hAnsi="Helvetica" w:cs="Arial"/>
            <w:sz w:val="22"/>
          </w:rPr>
          <w:t xml:space="preserve"> and </w:t>
        </w:r>
        <w:r>
          <w:rPr>
            <w:rFonts w:ascii="Helvetica" w:hAnsi="Helvetica" w:cs="Arial"/>
            <w:sz w:val="22"/>
          </w:rPr>
          <w:t xml:space="preserve">cytosines </w:t>
        </w:r>
        <w:r w:rsidRPr="008B5975">
          <w:rPr>
            <w:rFonts w:ascii="Helvetica" w:hAnsi="Helvetica" w:cs="Arial"/>
            <w:sz w:val="22"/>
          </w:rPr>
          <w:t>(</w:t>
        </w:r>
        <w:r>
          <w:rPr>
            <w:rFonts w:ascii="Helvetica" w:hAnsi="Helvetica" w:cs="Arial"/>
            <w:sz w:val="22"/>
          </w:rPr>
          <w:t>Figure</w:t>
        </w:r>
        <w:r w:rsidRPr="008B5975">
          <w:rPr>
            <w:rFonts w:ascii="Helvetica" w:hAnsi="Helvetica" w:cs="Arial"/>
            <w:sz w:val="22"/>
          </w:rPr>
          <w:t xml:space="preserve"> </w:t>
        </w:r>
        <w:r>
          <w:rPr>
            <w:rFonts w:ascii="Helvetica" w:hAnsi="Helvetica" w:cs="Arial"/>
            <w:sz w:val="22"/>
          </w:rPr>
          <w:t>S5B</w:t>
        </w:r>
        <w:r w:rsidRPr="008B5975">
          <w:rPr>
            <w:rFonts w:ascii="Helvetica" w:hAnsi="Helvetica" w:cs="Arial"/>
            <w:sz w:val="22"/>
          </w:rPr>
          <w:t>), and the mutation counts between biological replicates were highly correlated (</w:t>
        </w:r>
        <w:r>
          <w:rPr>
            <w:rFonts w:ascii="Helvetica" w:hAnsi="Helvetica" w:cs="Arial"/>
            <w:sz w:val="22"/>
          </w:rPr>
          <w:t>Figure</w:t>
        </w:r>
        <w:r w:rsidRPr="008B5975">
          <w:rPr>
            <w:rFonts w:ascii="Helvetica" w:hAnsi="Helvetica" w:cs="Arial"/>
            <w:sz w:val="22"/>
          </w:rPr>
          <w:t xml:space="preserve"> </w:t>
        </w:r>
        <w:r>
          <w:rPr>
            <w:rFonts w:ascii="Helvetica" w:hAnsi="Helvetica" w:cs="Arial"/>
            <w:sz w:val="22"/>
          </w:rPr>
          <w:t>S</w:t>
        </w:r>
      </w:ins>
      <w:ins w:id="215" w:author="Lisa Fish" w:date="2020-01-08T18:15:00Z">
        <w:r w:rsidR="00D07DA5">
          <w:rPr>
            <w:rFonts w:ascii="Helvetica" w:hAnsi="Helvetica" w:cs="Arial"/>
            <w:sz w:val="22"/>
          </w:rPr>
          <w:t>6</w:t>
        </w:r>
      </w:ins>
      <w:ins w:id="216" w:author="Lisa Fish" w:date="2020-01-06T16:11:00Z">
        <w:r>
          <w:rPr>
            <w:rFonts w:ascii="Helvetica" w:hAnsi="Helvetica" w:cs="Arial"/>
            <w:sz w:val="22"/>
          </w:rPr>
          <w:t>C</w:t>
        </w:r>
        <w:r w:rsidRPr="008B5975">
          <w:rPr>
            <w:rFonts w:ascii="Helvetica" w:hAnsi="Helvetica" w:cs="Arial"/>
            <w:sz w:val="22"/>
          </w:rPr>
          <w:t xml:space="preserve">). Notably, this data demonstrates that pyTEISER is able to derive experimentally validated RNA structures. To complement our DMS-seq data, as well as the results from SNRPA1 CLIP-seq, we also carried out RNA EMSA assays to assess the interaction of SNRPA1 and the SSEs from PLEC and ERRFI </w:t>
        </w:r>
        <w:r w:rsidRPr="008B5975">
          <w:rPr>
            <w:rFonts w:ascii="Helvetica" w:hAnsi="Helvetica" w:cs="Arial"/>
            <w:i/>
            <w:iCs/>
            <w:sz w:val="22"/>
          </w:rPr>
          <w:t>in vitro</w:t>
        </w:r>
        <w:r w:rsidRPr="008B5975">
          <w:rPr>
            <w:rFonts w:ascii="Helvetica" w:hAnsi="Helvetica" w:cs="Arial"/>
            <w:sz w:val="22"/>
          </w:rPr>
          <w:t>. We found that SNRPA1 can bind to these SSEs, and that this interaction was not substantially outcompeted by the addition of an excess of a non-specific and unstructured RNA competitor, but was abrogated by addition of an excess of unlabeled specific competitor RNA (Fig</w:t>
        </w:r>
        <w:r>
          <w:rPr>
            <w:rFonts w:ascii="Helvetica" w:hAnsi="Helvetica" w:cs="Arial"/>
            <w:sz w:val="22"/>
          </w:rPr>
          <w:t>ure</w:t>
        </w:r>
        <w:r w:rsidRPr="008B5975">
          <w:rPr>
            <w:rFonts w:ascii="Helvetica" w:hAnsi="Helvetica" w:cs="Arial"/>
            <w:sz w:val="22"/>
          </w:rPr>
          <w:t xml:space="preserve"> </w:t>
        </w:r>
        <w:r>
          <w:rPr>
            <w:rFonts w:ascii="Helvetica" w:hAnsi="Helvetica" w:cs="Arial"/>
            <w:sz w:val="22"/>
          </w:rPr>
          <w:t>C</w:t>
        </w:r>
      </w:ins>
      <w:ins w:id="217" w:author="Lisa Fish" w:date="2020-01-08T18:15:00Z">
        <w:r w:rsidR="00D07DA5">
          <w:rPr>
            <w:rFonts w:ascii="Helvetica" w:hAnsi="Helvetica" w:cs="Arial"/>
            <w:sz w:val="22"/>
          </w:rPr>
          <w:t>6</w:t>
        </w:r>
      </w:ins>
      <w:ins w:id="218" w:author="Lisa Fish" w:date="2020-01-06T16:11:00Z">
        <w:r w:rsidRPr="008B5975">
          <w:rPr>
            <w:rFonts w:ascii="Helvetica" w:hAnsi="Helvetica" w:cs="Arial"/>
            <w:sz w:val="22"/>
          </w:rPr>
          <w:t xml:space="preserve">), demonstrating that SNRPA1 preferentially binds SSE-containing RNA and that additional factors are not required for this interaction </w:t>
        </w:r>
        <w:r w:rsidRPr="008B5975">
          <w:rPr>
            <w:rFonts w:ascii="Helvetica" w:hAnsi="Helvetica" w:cs="Arial"/>
            <w:i/>
            <w:iCs/>
            <w:sz w:val="22"/>
          </w:rPr>
          <w:t>in vitro</w:t>
        </w:r>
        <w:r w:rsidRPr="008B5975">
          <w:rPr>
            <w:rFonts w:ascii="Helvetica" w:hAnsi="Helvetica" w:cs="Arial"/>
            <w:sz w:val="22"/>
          </w:rPr>
          <w:t xml:space="preserve">. </w:t>
        </w:r>
      </w:ins>
    </w:p>
    <w:p w14:paraId="32DC943B" w14:textId="77777777" w:rsidR="00A87493" w:rsidRPr="008B5975" w:rsidRDefault="00A87493" w:rsidP="00A87493">
      <w:pPr>
        <w:rPr>
          <w:ins w:id="219" w:author="Lisa Fish" w:date="2020-01-06T16:11:00Z"/>
          <w:rFonts w:ascii="Helvetica" w:hAnsi="Helvetica" w:cs="Arial"/>
          <w:sz w:val="18"/>
          <w:szCs w:val="20"/>
        </w:rPr>
      </w:pPr>
    </w:p>
    <w:p w14:paraId="532F6AA2" w14:textId="77777777" w:rsidR="00A87493" w:rsidRPr="008B5975" w:rsidRDefault="00A87493" w:rsidP="00A87493">
      <w:pPr>
        <w:rPr>
          <w:ins w:id="220" w:author="Lisa Fish" w:date="2020-01-06T16:11:00Z"/>
          <w:rFonts w:ascii="Helvetica" w:hAnsi="Helvetica" w:cs="Arial"/>
          <w:b/>
          <w:bCs/>
          <w:sz w:val="22"/>
        </w:rPr>
      </w:pPr>
    </w:p>
    <w:p w14:paraId="1188FDED" w14:textId="52AF7520" w:rsidR="00497FB5" w:rsidRDefault="00497FB5" w:rsidP="002D5043">
      <w:pPr>
        <w:jc w:val="center"/>
        <w:rPr>
          <w:ins w:id="221" w:author="Lisa Fish" w:date="2020-01-06T16:13:00Z"/>
          <w:rFonts w:ascii="Helvetica" w:hAnsi="Helvetica" w:cs="Arial"/>
          <w:b/>
          <w:sz w:val="18"/>
          <w:szCs w:val="20"/>
        </w:rPr>
      </w:pPr>
      <w:r w:rsidRPr="00962F60">
        <w:rPr>
          <w:rFonts w:ascii="Helvetica" w:hAnsi="Helvetica" w:cs="Arial"/>
          <w:b/>
          <w:noProof/>
          <w:sz w:val="18"/>
          <w:szCs w:val="20"/>
        </w:rPr>
        <w:drawing>
          <wp:inline distT="0" distB="0" distL="0" distR="0" wp14:anchorId="17BB7433" wp14:editId="0AFACDA2">
            <wp:extent cx="3983355" cy="3793490"/>
            <wp:effectExtent l="0" t="0" r="4445" b="0"/>
            <wp:docPr id="8" name="Picture 8" descr="Macintosh HD:Users:lisafish:Desktop:Fig 6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isafish:Desktop:Fig 6 cell.e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3355" cy="3793490"/>
                    </a:xfrm>
                    <a:prstGeom prst="rect">
                      <a:avLst/>
                    </a:prstGeom>
                    <a:noFill/>
                    <a:ln>
                      <a:noFill/>
                    </a:ln>
                  </pic:spPr>
                </pic:pic>
              </a:graphicData>
            </a:graphic>
          </wp:inline>
        </w:drawing>
      </w:r>
    </w:p>
    <w:p w14:paraId="56182BC6" w14:textId="77777777" w:rsidR="00D84523" w:rsidRPr="008B5975" w:rsidRDefault="00D84523" w:rsidP="00497FB5">
      <w:pPr>
        <w:rPr>
          <w:ins w:id="222" w:author="Lisa Fish" w:date="2020-01-06T15:54:00Z"/>
          <w:rFonts w:ascii="Helvetica" w:hAnsi="Helvetica" w:cs="Arial"/>
          <w:b/>
          <w:sz w:val="18"/>
          <w:szCs w:val="20"/>
        </w:rPr>
      </w:pPr>
    </w:p>
    <w:p w14:paraId="3AD1B61D" w14:textId="39159013" w:rsidR="00497FB5" w:rsidRDefault="00497FB5" w:rsidP="00497FB5">
      <w:pPr>
        <w:rPr>
          <w:ins w:id="223" w:author="Lisa Fish" w:date="2020-01-06T16:13:00Z"/>
          <w:rFonts w:ascii="Helvetica" w:hAnsi="Helvetica" w:cs="Arial"/>
          <w:sz w:val="18"/>
          <w:szCs w:val="20"/>
        </w:rPr>
      </w:pPr>
      <w:ins w:id="224" w:author="Lisa Fish" w:date="2020-01-06T15:54:00Z">
        <w:r w:rsidRPr="008B5975">
          <w:rPr>
            <w:rFonts w:ascii="Helvetica" w:hAnsi="Helvetica" w:cs="Arial"/>
            <w:b/>
            <w:sz w:val="18"/>
            <w:szCs w:val="20"/>
          </w:rPr>
          <w:t xml:space="preserve">Fig. </w:t>
        </w:r>
        <w:r>
          <w:rPr>
            <w:rFonts w:ascii="Helvetica" w:hAnsi="Helvetica" w:cs="Arial"/>
            <w:b/>
            <w:sz w:val="18"/>
            <w:szCs w:val="20"/>
          </w:rPr>
          <w:t>6</w:t>
        </w:r>
        <w:r w:rsidRPr="008B5975">
          <w:rPr>
            <w:rFonts w:ascii="Helvetica" w:hAnsi="Helvetica" w:cs="Arial"/>
            <w:b/>
            <w:sz w:val="18"/>
            <w:szCs w:val="20"/>
          </w:rPr>
          <w:t xml:space="preserve">. </w:t>
        </w:r>
      </w:ins>
      <w:r w:rsidR="00D84523" w:rsidRPr="008B5975">
        <w:rPr>
          <w:rFonts w:ascii="Helvetica" w:hAnsi="Helvetica" w:cs="Arial"/>
          <w:b/>
          <w:sz w:val="18"/>
          <w:szCs w:val="20"/>
        </w:rPr>
        <w:t xml:space="preserve">SSEs form stem loop structures in vivo and interact with SNRPA1. </w:t>
      </w:r>
      <w:r w:rsidR="00D84523" w:rsidRPr="00274E1E">
        <w:rPr>
          <w:rFonts w:ascii="Helvetica" w:hAnsi="Helvetica" w:cs="Arial"/>
          <w:sz w:val="18"/>
          <w:szCs w:val="20"/>
        </w:rPr>
        <w:t>(</w:t>
      </w:r>
      <w:r w:rsidR="00D84523">
        <w:rPr>
          <w:rFonts w:ascii="Helvetica" w:hAnsi="Helvetica" w:cs="Arial"/>
          <w:b/>
          <w:sz w:val="18"/>
          <w:szCs w:val="20"/>
        </w:rPr>
        <w:t>A</w:t>
      </w:r>
      <w:r w:rsidR="00D84523" w:rsidRPr="00274E1E">
        <w:rPr>
          <w:rFonts w:ascii="Helvetica" w:hAnsi="Helvetica" w:cs="Arial"/>
          <w:sz w:val="18"/>
          <w:szCs w:val="20"/>
        </w:rPr>
        <w:t>)</w:t>
      </w:r>
      <w:r w:rsidR="00D84523" w:rsidRPr="008B5975">
        <w:rPr>
          <w:rFonts w:ascii="Helvetica" w:hAnsi="Helvetica" w:cs="Arial"/>
          <w:sz w:val="18"/>
          <w:szCs w:val="20"/>
        </w:rPr>
        <w:t xml:space="preserve"> Predicted SSE structures in ERRFI1 and PLEC with nucleotides colored by their </w:t>
      </w:r>
      <w:r w:rsidR="00D84523" w:rsidRPr="008B5975">
        <w:rPr>
          <w:rFonts w:ascii="Helvetica" w:hAnsi="Helvetica" w:cs="Arial"/>
          <w:i/>
          <w:sz w:val="18"/>
          <w:szCs w:val="20"/>
        </w:rPr>
        <w:t xml:space="preserve">in vivo </w:t>
      </w:r>
      <w:r w:rsidR="00D84523" w:rsidRPr="008B5975">
        <w:rPr>
          <w:rFonts w:ascii="Helvetica" w:hAnsi="Helvetica" w:cs="Arial"/>
          <w:sz w:val="18"/>
          <w:szCs w:val="20"/>
        </w:rPr>
        <w:t xml:space="preserve">DMS reactivity. </w:t>
      </w:r>
      <w:r w:rsidR="00D84523" w:rsidRPr="008B5975">
        <w:rPr>
          <w:rFonts w:ascii="Helvetica" w:hAnsi="Helvetica" w:cs="Arial"/>
          <w:i/>
          <w:sz w:val="18"/>
          <w:szCs w:val="20"/>
        </w:rPr>
        <w:t>n</w:t>
      </w:r>
      <w:r w:rsidR="00D84523" w:rsidRPr="008B5975">
        <w:rPr>
          <w:rFonts w:ascii="Helvetica" w:hAnsi="Helvetica" w:cs="Arial"/>
          <w:sz w:val="18"/>
          <w:szCs w:val="20"/>
        </w:rPr>
        <w:t xml:space="preserve"> = 2 biological replicates.</w:t>
      </w:r>
      <w:r w:rsidR="00D84523" w:rsidRPr="00274E1E">
        <w:rPr>
          <w:rFonts w:ascii="Helvetica" w:hAnsi="Helvetica" w:cs="Arial"/>
          <w:sz w:val="18"/>
          <w:szCs w:val="20"/>
        </w:rPr>
        <w:t xml:space="preserve"> (</w:t>
      </w:r>
      <w:r w:rsidR="00D84523">
        <w:rPr>
          <w:rFonts w:ascii="Helvetica" w:hAnsi="Helvetica" w:cs="Arial"/>
          <w:b/>
          <w:sz w:val="18"/>
          <w:szCs w:val="20"/>
        </w:rPr>
        <w:t>B</w:t>
      </w:r>
      <w:r w:rsidR="00D84523" w:rsidRPr="00274E1E">
        <w:rPr>
          <w:rFonts w:ascii="Helvetica" w:hAnsi="Helvetica" w:cs="Arial"/>
          <w:sz w:val="18"/>
          <w:szCs w:val="20"/>
        </w:rPr>
        <w:t>)</w:t>
      </w:r>
      <w:r w:rsidR="00D84523" w:rsidRPr="008B5975">
        <w:rPr>
          <w:rFonts w:ascii="Helvetica" w:hAnsi="Helvetica" w:cs="Arial"/>
          <w:sz w:val="18"/>
          <w:szCs w:val="20"/>
        </w:rPr>
        <w:t xml:space="preserve"> Mutation density in predicted loop and stem regions of PLEC SSE-1. </w:t>
      </w:r>
      <w:r w:rsidR="00D84523" w:rsidRPr="00274E1E">
        <w:rPr>
          <w:rFonts w:ascii="Helvetica" w:hAnsi="Helvetica" w:cs="Arial"/>
          <w:sz w:val="18"/>
          <w:szCs w:val="20"/>
        </w:rPr>
        <w:t>(</w:t>
      </w:r>
      <w:r w:rsidR="00D84523">
        <w:rPr>
          <w:rFonts w:ascii="Helvetica" w:hAnsi="Helvetica" w:cs="Arial"/>
          <w:b/>
          <w:sz w:val="18"/>
          <w:szCs w:val="20"/>
        </w:rPr>
        <w:t>C</w:t>
      </w:r>
      <w:r w:rsidR="00D84523" w:rsidRPr="00274E1E">
        <w:rPr>
          <w:rFonts w:ascii="Helvetica" w:hAnsi="Helvetica" w:cs="Arial"/>
          <w:sz w:val="18"/>
          <w:szCs w:val="20"/>
        </w:rPr>
        <w:t>)</w:t>
      </w:r>
      <w:r w:rsidR="00D84523">
        <w:rPr>
          <w:rFonts w:ascii="Helvetica" w:hAnsi="Helvetica" w:cs="Arial"/>
          <w:b/>
          <w:sz w:val="18"/>
          <w:szCs w:val="20"/>
        </w:rPr>
        <w:t xml:space="preserve"> </w:t>
      </w:r>
      <w:r w:rsidR="00D84523" w:rsidRPr="008B5975">
        <w:rPr>
          <w:rFonts w:ascii="Helvetica" w:hAnsi="Helvetica" w:cs="Arial"/>
          <w:sz w:val="18"/>
          <w:szCs w:val="20"/>
        </w:rPr>
        <w:t xml:space="preserve">RNA gel shift assessing the binding of recombinant SNRPA1 and the indicated SSEs. Non-specific and specific unlabeled competitor RNA was added at 100-fold molar excess. RNU2 is </w:t>
      </w:r>
      <w:ins w:id="225" w:author="Lisa Fish" w:date="2020-01-07T16:49:00Z">
        <w:r w:rsidR="00AA46D0">
          <w:rPr>
            <w:rFonts w:ascii="Helvetica" w:hAnsi="Helvetica" w:cs="Arial"/>
            <w:sz w:val="18"/>
            <w:szCs w:val="20"/>
          </w:rPr>
          <w:t xml:space="preserve">a </w:t>
        </w:r>
      </w:ins>
      <w:ins w:id="226" w:author="Lisa Fish" w:date="2020-01-07T16:50:00Z">
        <w:r w:rsidR="00AA46D0">
          <w:rPr>
            <w:rFonts w:ascii="Helvetica" w:hAnsi="Helvetica" w:cs="Arial"/>
            <w:sz w:val="18"/>
            <w:szCs w:val="20"/>
          </w:rPr>
          <w:t>cannonical</w:t>
        </w:r>
      </w:ins>
      <w:r w:rsidR="00D84523" w:rsidRPr="008B5975">
        <w:rPr>
          <w:rFonts w:ascii="Helvetica" w:hAnsi="Helvetica" w:cs="Arial"/>
          <w:sz w:val="18"/>
          <w:szCs w:val="20"/>
        </w:rPr>
        <w:t xml:space="preserve"> SNRPA1 binding RNA.</w:t>
      </w:r>
    </w:p>
    <w:p w14:paraId="7854321A" w14:textId="77777777" w:rsidR="00D84523" w:rsidRDefault="00D84523" w:rsidP="00497FB5">
      <w:pPr>
        <w:rPr>
          <w:ins w:id="227" w:author="Lisa Fish" w:date="2020-01-06T15:55:00Z"/>
          <w:rFonts w:ascii="Helvetica" w:hAnsi="Helvetica" w:cs="Arial"/>
          <w:b/>
          <w:sz w:val="18"/>
          <w:szCs w:val="20"/>
        </w:rPr>
      </w:pPr>
    </w:p>
    <w:p w14:paraId="05661FEF" w14:textId="77777777" w:rsidR="00A87493" w:rsidRPr="008B5975" w:rsidRDefault="00A87493" w:rsidP="00A87493">
      <w:pPr>
        <w:rPr>
          <w:ins w:id="228" w:author="Lisa Fish" w:date="2020-01-06T16:11:00Z"/>
          <w:rFonts w:ascii="Helvetica" w:hAnsi="Helvetica" w:cs="Arial"/>
          <w:b/>
          <w:sz w:val="22"/>
        </w:rPr>
      </w:pPr>
      <w:ins w:id="229" w:author="Lisa Fish" w:date="2020-01-06T16:11:00Z">
        <w:r w:rsidRPr="008B5975">
          <w:rPr>
            <w:rFonts w:ascii="Helvetica" w:hAnsi="Helvetica" w:cs="Arial"/>
            <w:b/>
            <w:bCs/>
            <w:sz w:val="22"/>
          </w:rPr>
          <w:t xml:space="preserve">SNRPA1 expression is correlated with breast cancer progression </w:t>
        </w:r>
      </w:ins>
    </w:p>
    <w:p w14:paraId="39E3C19B" w14:textId="77777777" w:rsidR="00A87493" w:rsidRPr="008B5975" w:rsidRDefault="00A87493" w:rsidP="00A87493">
      <w:pPr>
        <w:rPr>
          <w:ins w:id="230" w:author="Lisa Fish" w:date="2020-01-06T16:11:00Z"/>
          <w:rFonts w:ascii="Helvetica" w:hAnsi="Helvetica" w:cs="Arial"/>
          <w:b/>
          <w:sz w:val="22"/>
        </w:rPr>
      </w:pPr>
    </w:p>
    <w:p w14:paraId="71873078" w14:textId="20E55275" w:rsidR="00A87493" w:rsidRDefault="00A87493" w:rsidP="00A87493">
      <w:pPr>
        <w:ind w:firstLine="720"/>
        <w:rPr>
          <w:ins w:id="231" w:author="Lisa Fish" w:date="2020-01-06T16:11:00Z"/>
          <w:rFonts w:ascii="Helvetica" w:hAnsi="Helvetica" w:cs="Arial"/>
          <w:sz w:val="22"/>
        </w:rPr>
      </w:pPr>
      <w:ins w:id="232" w:author="Lisa Fish" w:date="2020-01-06T16:11:00Z">
        <w:r w:rsidRPr="008B5975">
          <w:rPr>
            <w:rFonts w:ascii="Helvetica" w:hAnsi="Helvetica" w:cs="Arial"/>
            <w:sz w:val="22"/>
          </w:rPr>
          <w:t>As our experimental results pointed to a role for SNRPA1 in promoting breast cancer progression, we undertook clinical association studies in publicly available datasets from breast cancer patients. First, we found that consistent with our findings, higher SNRPA1 levels are associated with decreased metastasis-free survival and relapse-free survival in multiple cohorts of breast cancer patients, both individually and in meta-analyses (Fig</w:t>
        </w:r>
        <w:r>
          <w:rPr>
            <w:rFonts w:ascii="Helvetica" w:hAnsi="Helvetica" w:cs="Arial"/>
            <w:sz w:val="22"/>
          </w:rPr>
          <w:t>ure</w:t>
        </w:r>
        <w:r w:rsidRPr="008B5975">
          <w:rPr>
            <w:rFonts w:ascii="Helvetica" w:hAnsi="Helvetica" w:cs="Arial"/>
            <w:sz w:val="22"/>
          </w:rPr>
          <w:t xml:space="preserve"> </w:t>
        </w:r>
      </w:ins>
      <w:ins w:id="233" w:author="Lisa Fish" w:date="2020-01-08T18:16:00Z">
        <w:r w:rsidR="00D07DA5">
          <w:rPr>
            <w:rFonts w:ascii="Helvetica" w:hAnsi="Helvetica" w:cs="Arial"/>
            <w:sz w:val="22"/>
          </w:rPr>
          <w:t>7</w:t>
        </w:r>
      </w:ins>
      <w:ins w:id="234" w:author="Lisa Fish" w:date="2020-01-06T16:11:00Z">
        <w:r>
          <w:rPr>
            <w:rFonts w:ascii="Helvetica" w:hAnsi="Helvetica" w:cs="Arial"/>
            <w:sz w:val="22"/>
          </w:rPr>
          <w:t>A-C</w:t>
        </w:r>
        <w:r w:rsidRPr="008B5975">
          <w:rPr>
            <w:rFonts w:ascii="Helvetica" w:hAnsi="Helvetica" w:cs="Arial"/>
            <w:sz w:val="22"/>
          </w:rPr>
          <w:t xml:space="preserve">). Our analyses also indicate that SNRPA1 expression may be upregulated in breast cancer to some extent through genomic alterations, as </w:t>
        </w:r>
        <w:r w:rsidRPr="008B5975">
          <w:rPr>
            <w:rFonts w:ascii="Helvetica" w:hAnsi="Helvetica" w:cs="Arial"/>
            <w:sz w:val="22"/>
          </w:rPr>
          <w:lastRenderedPageBreak/>
          <w:t>SNRPA1 expression is significantly positively correlated with SNRPA1 copy number in the TCGA breast cancer dataset and tends towards copy number gains (25 amplifications vs. 4 deep deletions</w:t>
        </w:r>
        <w:r>
          <w:rPr>
            <w:rFonts w:ascii="Helvetica" w:hAnsi="Helvetica" w:cs="Arial"/>
            <w:sz w:val="22"/>
          </w:rPr>
          <w:t>;</w:t>
        </w:r>
        <w:r w:rsidRPr="008B5975">
          <w:rPr>
            <w:rFonts w:ascii="Helvetica" w:hAnsi="Helvetica" w:cs="Arial"/>
            <w:sz w:val="22"/>
          </w:rPr>
          <w:t xml:space="preserve"> </w:t>
        </w:r>
        <w:r>
          <w:rPr>
            <w:rFonts w:ascii="Helvetica" w:hAnsi="Helvetica" w:cs="Arial"/>
            <w:sz w:val="22"/>
          </w:rPr>
          <w:t>Figure</w:t>
        </w:r>
        <w:r w:rsidRPr="008B5975">
          <w:rPr>
            <w:rFonts w:ascii="Helvetica" w:hAnsi="Helvetica" w:cs="Arial"/>
            <w:sz w:val="22"/>
          </w:rPr>
          <w:t xml:space="preserve"> </w:t>
        </w:r>
        <w:r>
          <w:rPr>
            <w:rFonts w:ascii="Helvetica" w:hAnsi="Helvetica" w:cs="Arial"/>
            <w:sz w:val="22"/>
          </w:rPr>
          <w:t>S</w:t>
        </w:r>
      </w:ins>
      <w:ins w:id="235" w:author="Lisa Fish" w:date="2020-01-08T18:16:00Z">
        <w:r w:rsidR="00D07DA5">
          <w:rPr>
            <w:rFonts w:ascii="Helvetica" w:hAnsi="Helvetica" w:cs="Arial"/>
            <w:sz w:val="22"/>
          </w:rPr>
          <w:t>7</w:t>
        </w:r>
      </w:ins>
      <w:ins w:id="236" w:author="Lisa Fish" w:date="2020-01-06T16:11:00Z">
        <w:r>
          <w:rPr>
            <w:rFonts w:ascii="Helvetica" w:hAnsi="Helvetica" w:cs="Arial"/>
            <w:sz w:val="22"/>
          </w:rPr>
          <w:t>A</w:t>
        </w:r>
        <w:r w:rsidRPr="008B5975">
          <w:rPr>
            <w:rFonts w:ascii="Helvetica" w:hAnsi="Helvetica" w:cs="Arial"/>
            <w:sz w:val="22"/>
          </w:rPr>
          <w:t>). Furthermore, we also found that SNRPA1 levels are significantly increased across breast tumor grade and stage (</w:t>
        </w:r>
        <w:r>
          <w:rPr>
            <w:rFonts w:ascii="Helvetica" w:hAnsi="Helvetica" w:cs="Arial"/>
            <w:sz w:val="22"/>
          </w:rPr>
          <w:t>Figure</w:t>
        </w:r>
        <w:r w:rsidRPr="008B5975">
          <w:rPr>
            <w:rFonts w:ascii="Helvetica" w:hAnsi="Helvetica" w:cs="Arial"/>
            <w:sz w:val="22"/>
          </w:rPr>
          <w:t xml:space="preserve"> </w:t>
        </w:r>
        <w:r>
          <w:rPr>
            <w:rFonts w:ascii="Helvetica" w:hAnsi="Helvetica" w:cs="Arial"/>
            <w:sz w:val="22"/>
          </w:rPr>
          <w:t>S</w:t>
        </w:r>
      </w:ins>
      <w:ins w:id="237" w:author="Lisa Fish" w:date="2020-01-08T18:16:00Z">
        <w:r w:rsidR="00D07DA5">
          <w:rPr>
            <w:rFonts w:ascii="Helvetica" w:hAnsi="Helvetica" w:cs="Arial"/>
            <w:sz w:val="22"/>
          </w:rPr>
          <w:t>7</w:t>
        </w:r>
      </w:ins>
      <w:ins w:id="238" w:author="Lisa Fish" w:date="2020-01-06T16:11:00Z">
        <w:r>
          <w:rPr>
            <w:rFonts w:ascii="Helvetica" w:hAnsi="Helvetica" w:cs="Arial"/>
            <w:sz w:val="22"/>
          </w:rPr>
          <w:t>B-C</w:t>
        </w:r>
        <w:r w:rsidRPr="008B5975">
          <w:rPr>
            <w:rFonts w:ascii="Helvetica" w:hAnsi="Helvetica" w:cs="Arial"/>
            <w:sz w:val="22"/>
          </w:rPr>
          <w:t>). More importantly, a multivariate survival analysis revealed that the association between SNRPA1 overexpression and poor survival persists even after controlling for these and other covariates, e.g</w:t>
        </w:r>
        <w:r>
          <w:rPr>
            <w:rFonts w:ascii="Helvetica" w:hAnsi="Helvetica" w:cs="Arial"/>
            <w:sz w:val="22"/>
          </w:rPr>
          <w:t>., tumor stage and subtype (Figure</w:t>
        </w:r>
        <w:r w:rsidRPr="008B5975">
          <w:rPr>
            <w:rFonts w:ascii="Helvetica" w:hAnsi="Helvetica" w:cs="Arial"/>
            <w:sz w:val="22"/>
          </w:rPr>
          <w:t xml:space="preserve"> </w:t>
        </w:r>
        <w:r>
          <w:rPr>
            <w:rFonts w:ascii="Helvetica" w:hAnsi="Helvetica" w:cs="Arial"/>
            <w:sz w:val="22"/>
          </w:rPr>
          <w:t>S</w:t>
        </w:r>
      </w:ins>
      <w:ins w:id="239" w:author="Lisa Fish" w:date="2020-01-08T18:17:00Z">
        <w:r w:rsidR="00D07DA5">
          <w:rPr>
            <w:rFonts w:ascii="Helvetica" w:hAnsi="Helvetica" w:cs="Arial"/>
            <w:sz w:val="22"/>
          </w:rPr>
          <w:t>7</w:t>
        </w:r>
      </w:ins>
      <w:ins w:id="240" w:author="Lisa Fish" w:date="2020-01-06T16:11:00Z">
        <w:r>
          <w:rPr>
            <w:rFonts w:ascii="Helvetica" w:hAnsi="Helvetica" w:cs="Arial"/>
            <w:sz w:val="22"/>
          </w:rPr>
          <w:t>D</w:t>
        </w:r>
        <w:r w:rsidRPr="008B5975">
          <w:rPr>
            <w:rFonts w:ascii="Helvetica" w:hAnsi="Helvetica" w:cs="Arial"/>
            <w:sz w:val="22"/>
          </w:rPr>
          <w:t>). To further confirm these findings, we performed qRT-PCR for SNRPA1 in a panel of 96 clinical samples from different stages of the disease. We observed an upregulation of SNRPA1 expression as breast cancer stage increases</w:t>
        </w:r>
        <w:r>
          <w:rPr>
            <w:rFonts w:ascii="Helvetica" w:hAnsi="Helvetica" w:cs="Arial"/>
            <w:sz w:val="22"/>
          </w:rPr>
          <w:t xml:space="preserve"> (Figure </w:t>
        </w:r>
      </w:ins>
      <w:ins w:id="241" w:author="Lisa Fish" w:date="2020-01-08T18:17:00Z">
        <w:r w:rsidR="00D07DA5">
          <w:rPr>
            <w:rFonts w:ascii="Helvetica" w:hAnsi="Helvetica" w:cs="Arial"/>
            <w:sz w:val="22"/>
          </w:rPr>
          <w:t>7</w:t>
        </w:r>
      </w:ins>
      <w:ins w:id="242" w:author="Lisa Fish" w:date="2020-01-06T16:11:00Z">
        <w:r>
          <w:rPr>
            <w:rFonts w:ascii="Helvetica" w:hAnsi="Helvetica" w:cs="Arial"/>
            <w:sz w:val="22"/>
          </w:rPr>
          <w:t>D</w:t>
        </w:r>
        <w:r w:rsidRPr="008B5975">
          <w:rPr>
            <w:rFonts w:ascii="Helvetica" w:hAnsi="Helvetica" w:cs="Arial"/>
            <w:sz w:val="22"/>
          </w:rPr>
          <w:t>). Together, these analyses and experiments further support the clinical relevance of our findings in models of breast cancer progression. Notably, we also used isoform specific primers to measure inclusion of PLEC exon 3</w:t>
        </w:r>
        <w:r>
          <w:rPr>
            <w:rFonts w:ascii="Helvetica" w:hAnsi="Helvetica" w:cs="Arial"/>
            <w:sz w:val="22"/>
          </w:rPr>
          <w:t>1,</w:t>
        </w:r>
        <w:r w:rsidRPr="008B5975">
          <w:rPr>
            <w:rFonts w:ascii="Helvetica" w:hAnsi="Helvetica" w:cs="Arial"/>
            <w:sz w:val="22"/>
          </w:rPr>
          <w:t xml:space="preserve"> and observed significantly higher exon 31 Ψ in late-stage breast cancer (Fi</w:t>
        </w:r>
        <w:r>
          <w:rPr>
            <w:rFonts w:ascii="Helvetica" w:hAnsi="Helvetica" w:cs="Arial"/>
            <w:sz w:val="22"/>
          </w:rPr>
          <w:t>gure</w:t>
        </w:r>
        <w:r w:rsidRPr="008B5975">
          <w:rPr>
            <w:rFonts w:ascii="Helvetica" w:hAnsi="Helvetica" w:cs="Arial"/>
            <w:sz w:val="22"/>
          </w:rPr>
          <w:t xml:space="preserve"> </w:t>
        </w:r>
      </w:ins>
      <w:ins w:id="243" w:author="Lisa Fish" w:date="2020-01-08T18:17:00Z">
        <w:r w:rsidR="00D07DA5">
          <w:rPr>
            <w:rFonts w:ascii="Helvetica" w:hAnsi="Helvetica" w:cs="Arial"/>
            <w:sz w:val="22"/>
          </w:rPr>
          <w:t>7</w:t>
        </w:r>
      </w:ins>
      <w:ins w:id="244" w:author="Lisa Fish" w:date="2020-01-06T16:11:00Z">
        <w:r>
          <w:rPr>
            <w:rFonts w:ascii="Helvetica" w:hAnsi="Helvetica" w:cs="Arial"/>
            <w:sz w:val="22"/>
          </w:rPr>
          <w:t>E</w:t>
        </w:r>
        <w:r w:rsidRPr="008B5975">
          <w:rPr>
            <w:rFonts w:ascii="Helvetica" w:hAnsi="Helvetica" w:cs="Arial"/>
            <w:sz w:val="22"/>
          </w:rPr>
          <w:t xml:space="preserve">). This is consistent with the Plectin ex31 included </w:t>
        </w:r>
        <w:r>
          <w:rPr>
            <w:rFonts w:ascii="Helvetica" w:hAnsi="Helvetica" w:cs="Arial"/>
            <w:sz w:val="22"/>
          </w:rPr>
          <w:t xml:space="preserve">isoform </w:t>
        </w:r>
        <w:r w:rsidRPr="008B5975">
          <w:rPr>
            <w:rFonts w:ascii="Helvetica" w:hAnsi="Helvetica" w:cs="Arial"/>
            <w:sz w:val="22"/>
          </w:rPr>
          <w:t>acting as a promoter of breast cancer metastasis, as</w:t>
        </w:r>
        <w:r>
          <w:rPr>
            <w:rFonts w:ascii="Helvetica" w:hAnsi="Helvetica" w:cs="Arial"/>
            <w:sz w:val="22"/>
          </w:rPr>
          <w:t xml:space="preserve"> </w:t>
        </w:r>
      </w:ins>
      <w:ins w:id="245" w:author="Lisa Fish" w:date="2020-01-08T18:18:00Z">
        <w:r w:rsidR="00D07DA5">
          <w:rPr>
            <w:rFonts w:ascii="Helvetica" w:hAnsi="Helvetica" w:cs="Arial"/>
            <w:sz w:val="22"/>
          </w:rPr>
          <w:t>was also</w:t>
        </w:r>
      </w:ins>
      <w:ins w:id="246" w:author="Lisa Fish" w:date="2020-01-06T16:11:00Z">
        <w:r w:rsidRPr="008B5975">
          <w:rPr>
            <w:rFonts w:ascii="Helvetica" w:hAnsi="Helvetica" w:cs="Arial"/>
            <w:sz w:val="22"/>
          </w:rPr>
          <w:t xml:space="preserve"> indicated by our </w:t>
        </w:r>
        <w:r w:rsidRPr="008B5975">
          <w:rPr>
            <w:rFonts w:ascii="Helvetica" w:hAnsi="Helvetica" w:cs="Arial"/>
            <w:i/>
            <w:iCs/>
            <w:sz w:val="22"/>
          </w:rPr>
          <w:t>in vivo</w:t>
        </w:r>
        <w:r w:rsidRPr="008B5975">
          <w:rPr>
            <w:rFonts w:ascii="Helvetica" w:hAnsi="Helvetica" w:cs="Arial"/>
            <w:sz w:val="22"/>
          </w:rPr>
          <w:t xml:space="preserve"> mouse experiments. </w:t>
        </w:r>
        <w:r>
          <w:rPr>
            <w:rFonts w:ascii="Helvetica" w:hAnsi="Helvetica" w:cs="Arial"/>
            <w:sz w:val="22"/>
          </w:rPr>
          <w:t>Finally, we performed immunohistochemistry for SNRPA1 on a tissue microarray with representation of all breast cancer stages; this showed a significant association between SNRPA1 expression and disease progression (</w:t>
        </w:r>
        <w:r w:rsidRPr="008B5975">
          <w:rPr>
            <w:rFonts w:ascii="Helvetica" w:hAnsi="Helvetica" w:cs="Arial"/>
            <w:sz w:val="22"/>
          </w:rPr>
          <w:t>Fig</w:t>
        </w:r>
        <w:r>
          <w:rPr>
            <w:rFonts w:ascii="Helvetica" w:hAnsi="Helvetica" w:cs="Arial"/>
            <w:sz w:val="22"/>
          </w:rPr>
          <w:t>ure</w:t>
        </w:r>
        <w:r w:rsidRPr="008B5975">
          <w:rPr>
            <w:rFonts w:ascii="Helvetica" w:hAnsi="Helvetica" w:cs="Arial"/>
            <w:sz w:val="22"/>
          </w:rPr>
          <w:t xml:space="preserve"> </w:t>
        </w:r>
      </w:ins>
      <w:ins w:id="247" w:author="Lisa Fish" w:date="2020-01-08T18:18:00Z">
        <w:r w:rsidR="00D07DA5">
          <w:rPr>
            <w:rFonts w:ascii="Helvetica" w:hAnsi="Helvetica" w:cs="Arial"/>
            <w:sz w:val="22"/>
          </w:rPr>
          <w:t>7</w:t>
        </w:r>
      </w:ins>
      <w:ins w:id="248" w:author="Lisa Fish" w:date="2020-01-06T16:11:00Z">
        <w:r>
          <w:rPr>
            <w:rFonts w:ascii="Helvetica" w:hAnsi="Helvetica" w:cs="Arial"/>
            <w:sz w:val="22"/>
          </w:rPr>
          <w:t>F).</w:t>
        </w:r>
      </w:ins>
    </w:p>
    <w:p w14:paraId="6A5B71A3" w14:textId="77777777" w:rsidR="00A87493" w:rsidRDefault="00A87493" w:rsidP="00A87493">
      <w:pPr>
        <w:rPr>
          <w:ins w:id="249" w:author="Lisa Fish" w:date="2020-01-06T16:11:00Z"/>
          <w:rFonts w:ascii="Helvetica" w:hAnsi="Helvetica" w:cs="Arial"/>
          <w:b/>
          <w:sz w:val="18"/>
          <w:szCs w:val="20"/>
        </w:rPr>
      </w:pPr>
    </w:p>
    <w:p w14:paraId="5317A11B" w14:textId="77777777" w:rsidR="002C5000" w:rsidRDefault="002C5000" w:rsidP="00497FB5">
      <w:pPr>
        <w:rPr>
          <w:ins w:id="250" w:author="Lisa Fish" w:date="2020-01-06T15:55:00Z"/>
          <w:rFonts w:ascii="Helvetica" w:hAnsi="Helvetica" w:cs="Arial"/>
          <w:b/>
          <w:sz w:val="18"/>
          <w:szCs w:val="20"/>
        </w:rPr>
      </w:pPr>
    </w:p>
    <w:p w14:paraId="4C8C7322" w14:textId="4CA483FF" w:rsidR="002C5000" w:rsidRPr="008B5975" w:rsidRDefault="002C5000" w:rsidP="002D5043">
      <w:pPr>
        <w:jc w:val="center"/>
        <w:rPr>
          <w:ins w:id="251" w:author="Lisa Fish" w:date="2020-01-06T15:54:00Z"/>
          <w:rFonts w:ascii="Helvetica" w:hAnsi="Helvetica" w:cs="Arial"/>
          <w:b/>
          <w:sz w:val="18"/>
          <w:szCs w:val="20"/>
        </w:rPr>
      </w:pPr>
      <w:r w:rsidRPr="00962F60">
        <w:rPr>
          <w:rFonts w:ascii="Helvetica" w:hAnsi="Helvetica" w:cs="Arial"/>
          <w:b/>
          <w:noProof/>
          <w:sz w:val="18"/>
          <w:szCs w:val="20"/>
        </w:rPr>
        <w:lastRenderedPageBreak/>
        <w:drawing>
          <wp:inline distT="0" distB="0" distL="0" distR="0" wp14:anchorId="313F8F28" wp14:editId="7B2F5D2B">
            <wp:extent cx="3036334" cy="6972300"/>
            <wp:effectExtent l="0" t="0" r="12065" b="0"/>
            <wp:docPr id="9" name="Picture 9" descr="Macintosh HD:Users:lisafish:Desktop:Fig 7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safish:Desktop:Fig 7 cell.ep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6334" cy="6972300"/>
                    </a:xfrm>
                    <a:prstGeom prst="rect">
                      <a:avLst/>
                    </a:prstGeom>
                    <a:noFill/>
                    <a:ln>
                      <a:noFill/>
                    </a:ln>
                  </pic:spPr>
                </pic:pic>
              </a:graphicData>
            </a:graphic>
          </wp:inline>
        </w:drawing>
      </w:r>
    </w:p>
    <w:p w14:paraId="67E0022A" w14:textId="77777777" w:rsidR="00D84523" w:rsidRDefault="00497FB5" w:rsidP="00D84523">
      <w:pPr>
        <w:rPr>
          <w:ins w:id="252" w:author="Lisa Fish" w:date="2020-01-06T16:15:00Z"/>
          <w:rFonts w:ascii="Helvetica" w:hAnsi="Helvetica" w:cs="Arial"/>
          <w:b/>
          <w:sz w:val="18"/>
          <w:szCs w:val="20"/>
        </w:rPr>
      </w:pPr>
      <w:ins w:id="253" w:author="Lisa Fish" w:date="2020-01-06T15:54:00Z">
        <w:r>
          <w:rPr>
            <w:rFonts w:ascii="Helvetica" w:hAnsi="Helvetica" w:cs="Arial"/>
            <w:b/>
            <w:sz w:val="18"/>
            <w:szCs w:val="20"/>
          </w:rPr>
          <w:t>Fig. 7</w:t>
        </w:r>
        <w:r w:rsidRPr="008B5975">
          <w:rPr>
            <w:rFonts w:ascii="Helvetica" w:hAnsi="Helvetica" w:cs="Arial"/>
            <w:b/>
            <w:sz w:val="18"/>
            <w:szCs w:val="20"/>
          </w:rPr>
          <w:t xml:space="preserve">. </w:t>
        </w:r>
      </w:ins>
      <w:ins w:id="254" w:author="Lisa Fish" w:date="2020-01-06T16:15:00Z">
        <w:r w:rsidR="00D84523" w:rsidRPr="008B5975">
          <w:rPr>
            <w:rFonts w:ascii="Helvetica" w:hAnsi="Helvetica" w:cs="Arial"/>
            <w:b/>
            <w:sz w:val="18"/>
            <w:szCs w:val="20"/>
          </w:rPr>
          <w:t>SNRPA1 expression is associated with poor clinical outcome in breast cancer.</w:t>
        </w:r>
      </w:ins>
    </w:p>
    <w:p w14:paraId="230E4D04" w14:textId="2363C4BC" w:rsidR="00D84523" w:rsidRDefault="00D84523" w:rsidP="00D84523">
      <w:pPr>
        <w:widowControl w:val="0"/>
        <w:autoSpaceDE w:val="0"/>
        <w:autoSpaceDN w:val="0"/>
        <w:adjustRightInd w:val="0"/>
        <w:rPr>
          <w:ins w:id="255" w:author="Lisa Fish" w:date="2020-01-06T16:15:00Z"/>
          <w:rFonts w:ascii="Helvetica" w:hAnsi="Helvetica" w:cs="Arial"/>
          <w:sz w:val="18"/>
          <w:szCs w:val="20"/>
        </w:rPr>
      </w:pPr>
      <w:ins w:id="256" w:author="Lisa Fish" w:date="2020-01-06T16:15:00Z">
        <w:r w:rsidRPr="00274E1E">
          <w:rPr>
            <w:rFonts w:ascii="Helvetica" w:hAnsi="Helvetica" w:cs="Arial"/>
            <w:sz w:val="18"/>
            <w:szCs w:val="20"/>
          </w:rPr>
          <w:t>(</w:t>
        </w:r>
        <w:r>
          <w:rPr>
            <w:rFonts w:ascii="Helvetica" w:hAnsi="Helvetica" w:cs="Arial"/>
            <w:b/>
            <w:sz w:val="18"/>
            <w:szCs w:val="20"/>
          </w:rPr>
          <w:t>A</w:t>
        </w:r>
        <w:r w:rsidRPr="00274E1E">
          <w:rPr>
            <w:rFonts w:ascii="Helvetica" w:hAnsi="Helvetica" w:cs="Arial"/>
            <w:sz w:val="18"/>
            <w:szCs w:val="20"/>
          </w:rPr>
          <w:t xml:space="preserve">) </w:t>
        </w:r>
        <w:r w:rsidRPr="008B5975">
          <w:rPr>
            <w:rFonts w:ascii="Helvetica" w:hAnsi="Helvetica" w:cs="Arial"/>
            <w:sz w:val="18"/>
            <w:szCs w:val="20"/>
          </w:rPr>
          <w:t xml:space="preserve">Kaplan-Meier survival curve showing correlation between tumor SNRPA1 levels and distant metastasis-free survival in a </w:t>
        </w:r>
      </w:ins>
      <w:ins w:id="257" w:author="Lisa Fish" w:date="2020-01-08T13:02:00Z">
        <w:r w:rsidR="00BD15F9">
          <w:rPr>
            <w:rFonts w:ascii="Helvetica" w:hAnsi="Helvetica" w:cs="Arial"/>
            <w:sz w:val="18"/>
            <w:szCs w:val="20"/>
          </w:rPr>
          <w:t xml:space="preserve">collection of </w:t>
        </w:r>
      </w:ins>
      <w:ins w:id="258" w:author="Lisa Fish" w:date="2020-01-06T16:15:00Z">
        <w:r w:rsidRPr="008B5975">
          <w:rPr>
            <w:rFonts w:ascii="Helvetica" w:hAnsi="Helvetica" w:cs="Arial"/>
            <w:sz w:val="18"/>
            <w:szCs w:val="20"/>
          </w:rPr>
          <w:t>breast cancer patient cohort</w:t>
        </w:r>
      </w:ins>
      <w:ins w:id="259" w:author="Lisa Fish" w:date="2020-01-08T13:02:00Z">
        <w:r w:rsidR="00BD15F9">
          <w:rPr>
            <w:rFonts w:ascii="Helvetica" w:hAnsi="Helvetica" w:cs="Arial"/>
            <w:sz w:val="18"/>
            <w:szCs w:val="20"/>
          </w:rPr>
          <w:t>s</w:t>
        </w:r>
      </w:ins>
      <w:ins w:id="260" w:author="Lisa Fish" w:date="2020-01-06T16:15:00Z">
        <w:r w:rsidRPr="008B5975">
          <w:rPr>
            <w:rFonts w:ascii="Helvetica" w:hAnsi="Helvetica" w:cs="Arial"/>
            <w:sz w:val="18"/>
            <w:szCs w:val="20"/>
          </w:rPr>
          <w:t xml:space="preserve">; </w:t>
        </w:r>
        <w:r w:rsidRPr="008B5975">
          <w:rPr>
            <w:rFonts w:ascii="Helvetica" w:hAnsi="Helvetica" w:cs="Arial"/>
            <w:i/>
            <w:sz w:val="18"/>
            <w:szCs w:val="20"/>
          </w:rPr>
          <w:t>n</w:t>
        </w:r>
        <w:r w:rsidRPr="008B5975">
          <w:rPr>
            <w:rFonts w:ascii="Helvetica" w:hAnsi="Helvetica" w:cs="Arial"/>
            <w:sz w:val="18"/>
            <w:szCs w:val="20"/>
          </w:rPr>
          <w:t xml:space="preserve"> = 1746. </w:t>
        </w:r>
        <w:r w:rsidRPr="00274E1E">
          <w:rPr>
            <w:rFonts w:ascii="Helvetica" w:hAnsi="Helvetica" w:cs="Arial"/>
            <w:sz w:val="18"/>
            <w:szCs w:val="20"/>
          </w:rPr>
          <w:t>(</w:t>
        </w:r>
        <w:r>
          <w:rPr>
            <w:rFonts w:ascii="Helvetica" w:hAnsi="Helvetica" w:cs="Arial"/>
            <w:b/>
            <w:sz w:val="18"/>
            <w:szCs w:val="20"/>
          </w:rPr>
          <w:t>B</w:t>
        </w:r>
        <w:r w:rsidRPr="00274E1E">
          <w:rPr>
            <w:rFonts w:ascii="Helvetica" w:hAnsi="Helvetica" w:cs="Arial"/>
            <w:sz w:val="18"/>
            <w:szCs w:val="20"/>
          </w:rPr>
          <w:t xml:space="preserve">) </w:t>
        </w:r>
        <w:r w:rsidRPr="008B5975">
          <w:rPr>
            <w:rFonts w:ascii="Helvetica" w:hAnsi="Helvetica" w:cs="Arial"/>
            <w:sz w:val="18"/>
            <w:szCs w:val="20"/>
          </w:rPr>
          <w:t xml:space="preserve">Kaplan-Meier survival curve showing correlation between tumor SNRPA1 levels and relapse-free survival in a </w:t>
        </w:r>
      </w:ins>
      <w:ins w:id="261" w:author="Lisa Fish" w:date="2020-01-08T13:02:00Z">
        <w:r w:rsidR="00BD15F9">
          <w:rPr>
            <w:rFonts w:ascii="Helvetica" w:hAnsi="Helvetica" w:cs="Arial"/>
            <w:sz w:val="18"/>
            <w:szCs w:val="20"/>
          </w:rPr>
          <w:t xml:space="preserve">collection of </w:t>
        </w:r>
      </w:ins>
      <w:ins w:id="262" w:author="Lisa Fish" w:date="2020-01-06T16:15:00Z">
        <w:r w:rsidRPr="008B5975">
          <w:rPr>
            <w:rFonts w:ascii="Helvetica" w:hAnsi="Helvetica" w:cs="Arial"/>
            <w:sz w:val="18"/>
            <w:szCs w:val="20"/>
          </w:rPr>
          <w:t>breast cancer patient cohort</w:t>
        </w:r>
      </w:ins>
      <w:ins w:id="263" w:author="Lisa Fish" w:date="2020-01-08T13:02:00Z">
        <w:r w:rsidR="00BD15F9">
          <w:rPr>
            <w:rFonts w:ascii="Helvetica" w:hAnsi="Helvetica" w:cs="Arial"/>
            <w:sz w:val="18"/>
            <w:szCs w:val="20"/>
          </w:rPr>
          <w:t>s</w:t>
        </w:r>
      </w:ins>
      <w:ins w:id="264" w:author="Lisa Fish" w:date="2020-01-06T16:15:00Z">
        <w:r w:rsidRPr="008B5975">
          <w:rPr>
            <w:rFonts w:ascii="Helvetica" w:hAnsi="Helvetica" w:cs="Arial"/>
            <w:sz w:val="18"/>
            <w:szCs w:val="20"/>
          </w:rPr>
          <w:t xml:space="preserve">; </w:t>
        </w:r>
        <w:r w:rsidRPr="008B5975">
          <w:rPr>
            <w:rFonts w:ascii="Helvetica" w:hAnsi="Helvetica" w:cs="Arial"/>
            <w:i/>
            <w:sz w:val="18"/>
            <w:szCs w:val="20"/>
          </w:rPr>
          <w:t>n</w:t>
        </w:r>
        <w:r w:rsidRPr="008B5975">
          <w:rPr>
            <w:rFonts w:ascii="Helvetica" w:hAnsi="Helvetica" w:cs="Arial"/>
            <w:sz w:val="18"/>
            <w:szCs w:val="20"/>
          </w:rPr>
          <w:t xml:space="preserve"> = 1979. </w:t>
        </w:r>
        <w:r w:rsidRPr="00274E1E">
          <w:rPr>
            <w:rFonts w:ascii="Helvetica" w:hAnsi="Helvetica" w:cs="Arial"/>
            <w:sz w:val="18"/>
            <w:szCs w:val="20"/>
          </w:rPr>
          <w:t>(</w:t>
        </w:r>
        <w:r>
          <w:rPr>
            <w:rFonts w:ascii="Helvetica" w:hAnsi="Helvetica" w:cs="Arial"/>
            <w:b/>
            <w:sz w:val="18"/>
            <w:szCs w:val="20"/>
          </w:rPr>
          <w:t>C</w:t>
        </w:r>
        <w:r w:rsidRPr="00274E1E">
          <w:rPr>
            <w:rFonts w:ascii="Helvetica" w:hAnsi="Helvetica" w:cs="Arial"/>
            <w:sz w:val="18"/>
            <w:szCs w:val="20"/>
          </w:rPr>
          <w:t>)</w:t>
        </w:r>
        <w:r w:rsidRPr="008B5975">
          <w:rPr>
            <w:rFonts w:ascii="Helvetica" w:hAnsi="Helvetica" w:cs="Arial"/>
            <w:sz w:val="18"/>
            <w:szCs w:val="20"/>
          </w:rPr>
          <w:t xml:space="preserve"> Shown are distribution of 10-year relapse-free survival </w:t>
        </w:r>
        <w:r w:rsidRPr="008B5975">
          <w:rPr>
            <w:rFonts w:ascii="Helvetica" w:hAnsi="Helvetica" w:cs="Arial"/>
            <w:i/>
            <w:sz w:val="18"/>
            <w:szCs w:val="20"/>
          </w:rPr>
          <w:t>P</w:t>
        </w:r>
        <w:r w:rsidRPr="008B5975">
          <w:rPr>
            <w:rFonts w:ascii="Helvetica" w:hAnsi="Helvetica" w:cs="Arial"/>
            <w:sz w:val="18"/>
            <w:szCs w:val="20"/>
          </w:rPr>
          <w:t xml:space="preserve"> values (two-sided log rank test results reported as –logP for positive association and logP for negative) </w:t>
        </w:r>
      </w:ins>
      <w:ins w:id="265" w:author="Lisa Fish" w:date="2020-01-08T13:02:00Z">
        <w:r w:rsidR="00BD15F9">
          <w:rPr>
            <w:rFonts w:ascii="Helvetica" w:hAnsi="Helvetica" w:cs="Arial"/>
            <w:sz w:val="18"/>
            <w:szCs w:val="20"/>
          </w:rPr>
          <w:t>of</w:t>
        </w:r>
      </w:ins>
      <w:ins w:id="266" w:author="Lisa Fish" w:date="2020-01-06T16:15:00Z">
        <w:r w:rsidRPr="008B5975">
          <w:rPr>
            <w:rFonts w:ascii="Helvetica" w:hAnsi="Helvetica" w:cs="Arial"/>
            <w:sz w:val="18"/>
            <w:szCs w:val="20"/>
          </w:rPr>
          <w:t xml:space="preserve"> the correlation of SNRPA1 expression and clinical outcome </w:t>
        </w:r>
      </w:ins>
      <w:ins w:id="267" w:author="Lisa Fish" w:date="2020-01-08T13:04:00Z">
        <w:r w:rsidR="00BD15F9">
          <w:rPr>
            <w:rFonts w:ascii="Helvetica" w:hAnsi="Helvetica" w:cs="Arial"/>
            <w:sz w:val="18"/>
            <w:szCs w:val="20"/>
          </w:rPr>
          <w:t xml:space="preserve">in the listed 27 </w:t>
        </w:r>
      </w:ins>
      <w:ins w:id="268" w:author="Lisa Fish" w:date="2020-01-06T16:15:00Z">
        <w:r w:rsidRPr="008B5975">
          <w:rPr>
            <w:rFonts w:ascii="Helvetica" w:hAnsi="Helvetica" w:cs="Arial"/>
            <w:sz w:val="18"/>
            <w:szCs w:val="20"/>
          </w:rPr>
          <w:t xml:space="preserve">breast cancer datasets. Red bars show associations that pass the statistical threshold, orange bars are trending positive, and blue bars are trending negative. The statistical threshold was adjusted as 27/number of datasets. For statistically significant datasets, the hazard ratio is also included at the top of each bar. </w:t>
        </w:r>
        <w:r w:rsidRPr="00274E1E">
          <w:rPr>
            <w:rFonts w:ascii="Helvetica" w:hAnsi="Helvetica" w:cs="Arial"/>
            <w:sz w:val="18"/>
            <w:szCs w:val="20"/>
          </w:rPr>
          <w:t>(</w:t>
        </w:r>
        <w:r>
          <w:rPr>
            <w:rFonts w:ascii="Helvetica" w:hAnsi="Helvetica" w:cs="Arial"/>
            <w:b/>
            <w:sz w:val="18"/>
            <w:szCs w:val="20"/>
          </w:rPr>
          <w:t>D</w:t>
        </w:r>
        <w:r w:rsidRPr="00274E1E">
          <w:rPr>
            <w:rFonts w:ascii="Helvetica" w:hAnsi="Helvetica" w:cs="Arial"/>
            <w:sz w:val="18"/>
            <w:szCs w:val="20"/>
          </w:rPr>
          <w:t>)</w:t>
        </w:r>
        <w:r w:rsidRPr="008B5975">
          <w:rPr>
            <w:rFonts w:ascii="Helvetica" w:hAnsi="Helvetica" w:cs="Arial"/>
            <w:sz w:val="18"/>
            <w:szCs w:val="20"/>
          </w:rPr>
          <w:t xml:space="preserve"> qRT-PCR was used to measure SNRPA1 mRNA levels across clinical samples composed </w:t>
        </w:r>
        <w:r w:rsidRPr="008B5975">
          <w:rPr>
            <w:rFonts w:ascii="Helvetica" w:hAnsi="Helvetica" w:cs="Arial"/>
            <w:sz w:val="18"/>
            <w:szCs w:val="20"/>
          </w:rPr>
          <w:lastRenderedPageBreak/>
          <w:t xml:space="preserve">of normal breast tissue and tissue from the indicated breast tumor stages; </w:t>
        </w:r>
        <w:r w:rsidRPr="008B5975">
          <w:rPr>
            <w:rFonts w:ascii="Helvetica" w:hAnsi="Helvetica" w:cs="Arial"/>
            <w:i/>
            <w:sz w:val="18"/>
            <w:szCs w:val="20"/>
          </w:rPr>
          <w:t>n</w:t>
        </w:r>
        <w:r w:rsidRPr="008B5975">
          <w:rPr>
            <w:rFonts w:ascii="Helvetica" w:hAnsi="Helvetica" w:cs="Arial"/>
            <w:sz w:val="18"/>
            <w:szCs w:val="20"/>
          </w:rPr>
          <w:t xml:space="preserve"> = 96. </w:t>
        </w:r>
        <w:r>
          <w:rPr>
            <w:rFonts w:ascii="Helvetica" w:hAnsi="Helvetica" w:cs="Arial"/>
            <w:b/>
            <w:sz w:val="18"/>
            <w:szCs w:val="20"/>
          </w:rPr>
          <w:t>(E)</w:t>
        </w:r>
        <w:r w:rsidRPr="008B5975">
          <w:rPr>
            <w:rFonts w:ascii="Helvetica" w:hAnsi="Helvetica" w:cs="Arial"/>
            <w:sz w:val="18"/>
            <w:szCs w:val="20"/>
          </w:rPr>
          <w:t xml:space="preserve"> qRT-PCR was used to measure Ψ of PLEC exon 31 across clinical samples composed of normal breast tissue and tissue from the indicated breast tumor stages; </w:t>
        </w:r>
        <w:r w:rsidRPr="008B5975">
          <w:rPr>
            <w:rFonts w:ascii="Helvetica" w:hAnsi="Helvetica" w:cs="Arial"/>
            <w:i/>
            <w:sz w:val="18"/>
            <w:szCs w:val="20"/>
          </w:rPr>
          <w:t>n</w:t>
        </w:r>
        <w:r w:rsidRPr="008B5975">
          <w:rPr>
            <w:rFonts w:ascii="Helvetica" w:hAnsi="Helvetica" w:cs="Arial"/>
            <w:sz w:val="18"/>
            <w:szCs w:val="20"/>
          </w:rPr>
          <w:t xml:space="preserve"> = 89.</w:t>
        </w:r>
        <w:r>
          <w:rPr>
            <w:rFonts w:ascii="Helvetica" w:hAnsi="Helvetica" w:cs="Arial"/>
            <w:b/>
            <w:bCs/>
            <w:sz w:val="18"/>
            <w:szCs w:val="20"/>
          </w:rPr>
          <w:t xml:space="preserve"> (F)</w:t>
        </w:r>
        <w:r>
          <w:rPr>
            <w:rFonts w:ascii="Helvetica" w:hAnsi="Helvetica" w:cs="Arial"/>
            <w:sz w:val="18"/>
            <w:szCs w:val="20"/>
          </w:rPr>
          <w:t xml:space="preserve"> SNRPA1 </w:t>
        </w:r>
      </w:ins>
      <w:ins w:id="269" w:author="Lisa Fish" w:date="2020-01-08T14:24:00Z">
        <w:r w:rsidR="0040682D">
          <w:rPr>
            <w:rFonts w:ascii="Helvetica" w:hAnsi="Helvetica" w:cs="Arial"/>
            <w:sz w:val="18"/>
            <w:szCs w:val="20"/>
          </w:rPr>
          <w:t>i</w:t>
        </w:r>
      </w:ins>
      <w:ins w:id="270" w:author="Lisa Fish" w:date="2020-01-06T16:15:00Z">
        <w:r>
          <w:rPr>
            <w:rFonts w:ascii="Helvetica" w:hAnsi="Helvetica" w:cs="Arial"/>
            <w:sz w:val="18"/>
            <w:szCs w:val="20"/>
          </w:rPr>
          <w:t xml:space="preserve">mmunohistochemistry of tissue slices in an array of 56 sections across breast cancer progression (Cooperative Human Tissue Network, </w:t>
        </w:r>
        <w:r w:rsidRPr="00B76313">
          <w:rPr>
            <w:rFonts w:ascii="Helvetica" w:hAnsi="Helvetica" w:cs="Arial"/>
            <w:sz w:val="18"/>
            <w:szCs w:val="20"/>
          </w:rPr>
          <w:t>CHTN_BRCaProg2</w:t>
        </w:r>
        <w:r>
          <w:rPr>
            <w:rFonts w:ascii="Helvetica" w:hAnsi="Helvetica" w:cs="Arial"/>
            <w:sz w:val="18"/>
            <w:szCs w:val="20"/>
          </w:rPr>
          <w:t xml:space="preserve"> TMA). Each section was scored from low (0) to high (2)</w:t>
        </w:r>
      </w:ins>
      <w:ins w:id="271" w:author="Lisa Fish" w:date="2020-01-08T14:25:00Z">
        <w:r w:rsidR="0040682D">
          <w:rPr>
            <w:rFonts w:ascii="Helvetica" w:hAnsi="Helvetica" w:cs="Arial"/>
            <w:sz w:val="18"/>
            <w:szCs w:val="20"/>
          </w:rPr>
          <w:t>;</w:t>
        </w:r>
      </w:ins>
      <w:ins w:id="272" w:author="Lisa Fish" w:date="2020-01-06T16:15:00Z">
        <w:r>
          <w:rPr>
            <w:rFonts w:ascii="Helvetica" w:hAnsi="Helvetica" w:cs="Arial"/>
            <w:sz w:val="18"/>
            <w:szCs w:val="20"/>
          </w:rPr>
          <w:t xml:space="preserve"> </w:t>
        </w:r>
      </w:ins>
      <w:ins w:id="273" w:author="Lisa Fish" w:date="2020-01-08T14:25:00Z">
        <w:r w:rsidR="0040682D">
          <w:rPr>
            <w:rFonts w:ascii="Helvetica" w:hAnsi="Helvetica" w:cs="Arial"/>
            <w:sz w:val="18"/>
            <w:szCs w:val="20"/>
          </w:rPr>
          <w:t>scoring is displayed as</w:t>
        </w:r>
      </w:ins>
      <w:ins w:id="274" w:author="Lisa Fish" w:date="2020-01-06T16:15:00Z">
        <w:r>
          <w:rPr>
            <w:rFonts w:ascii="Helvetica" w:hAnsi="Helvetica" w:cs="Arial"/>
            <w:sz w:val="18"/>
            <w:szCs w:val="20"/>
          </w:rPr>
          <w:t xml:space="preserve"> </w:t>
        </w:r>
      </w:ins>
      <w:ins w:id="275" w:author="Lisa Fish" w:date="2020-01-08T14:25:00Z">
        <w:r w:rsidR="0040682D">
          <w:rPr>
            <w:rFonts w:ascii="Helvetica" w:hAnsi="Helvetica" w:cs="Arial"/>
            <w:sz w:val="18"/>
            <w:szCs w:val="20"/>
          </w:rPr>
          <w:t xml:space="preserve">a </w:t>
        </w:r>
      </w:ins>
      <w:ins w:id="276" w:author="Lisa Fish" w:date="2020-01-06T16:15:00Z">
        <w:r>
          <w:rPr>
            <w:rFonts w:ascii="Helvetica" w:hAnsi="Helvetica" w:cs="Arial"/>
            <w:sz w:val="18"/>
            <w:szCs w:val="20"/>
          </w:rPr>
          <w:t xml:space="preserve">stacked bar graph stratified by tumor stage. </w:t>
        </w:r>
        <w:r>
          <w:rPr>
            <w:rFonts w:ascii="Helvetica" w:hAnsi="Helvetica" w:cs="Arial"/>
            <w:i/>
            <w:iCs/>
            <w:sz w:val="18"/>
            <w:szCs w:val="20"/>
          </w:rPr>
          <w:t>P</w:t>
        </w:r>
        <w:r>
          <w:rPr>
            <w:rFonts w:ascii="Helvetica" w:hAnsi="Helvetica" w:cs="Arial"/>
            <w:sz w:val="18"/>
            <w:szCs w:val="20"/>
          </w:rPr>
          <w:t xml:space="preserve"> was calculated using a </w:t>
        </w:r>
        <w:r w:rsidRPr="00577198">
          <w:rPr>
            <w:rFonts w:ascii="Helvetica" w:hAnsi="Helvetica" w:cs="Arial"/>
            <w:sz w:val="18"/>
            <w:szCs w:val="20"/>
          </w:rPr>
          <w:t>χ</w:t>
        </w:r>
        <w:r w:rsidRPr="00577198">
          <w:rPr>
            <w:rFonts w:ascii="Helvetica" w:hAnsi="Helvetica" w:cs="Arial"/>
            <w:sz w:val="18"/>
            <w:szCs w:val="20"/>
            <w:vertAlign w:val="superscript"/>
          </w:rPr>
          <w:t>2</w:t>
        </w:r>
        <w:r w:rsidRPr="00577198">
          <w:rPr>
            <w:rFonts w:ascii="Helvetica" w:hAnsi="Helvetica" w:cs="Arial"/>
            <w:sz w:val="18"/>
            <w:szCs w:val="20"/>
          </w:rPr>
          <w:t xml:space="preserve"> </w:t>
        </w:r>
        <w:r>
          <w:rPr>
            <w:rFonts w:ascii="Helvetica" w:hAnsi="Helvetica" w:cs="Arial"/>
            <w:sz w:val="18"/>
            <w:szCs w:val="20"/>
          </w:rPr>
          <w:t>test. Also shown are representative images from each group.</w:t>
        </w:r>
      </w:ins>
      <w:ins w:id="277" w:author="Lisa Fish" w:date="2020-01-08T14:25:00Z">
        <w:r w:rsidR="0040682D">
          <w:rPr>
            <w:rFonts w:ascii="Helvetica" w:hAnsi="Helvetica" w:cs="Arial"/>
            <w:sz w:val="18"/>
            <w:szCs w:val="20"/>
          </w:rPr>
          <w:t xml:space="preserve"> NB:</w:t>
        </w:r>
      </w:ins>
      <w:ins w:id="278" w:author="Lisa Fish" w:date="2020-01-08T14:28:00Z">
        <w:r w:rsidR="0040682D">
          <w:rPr>
            <w:rFonts w:ascii="Helvetica" w:hAnsi="Helvetica" w:cs="Arial"/>
            <w:sz w:val="18"/>
            <w:szCs w:val="20"/>
          </w:rPr>
          <w:t xml:space="preserve"> non-neoplastic breast tissue</w:t>
        </w:r>
      </w:ins>
      <w:ins w:id="279" w:author="Lisa Fish" w:date="2020-01-08T14:26:00Z">
        <w:r w:rsidR="0040682D">
          <w:rPr>
            <w:rFonts w:ascii="Helvetica" w:hAnsi="Helvetica" w:cs="Arial"/>
            <w:sz w:val="18"/>
            <w:szCs w:val="20"/>
          </w:rPr>
          <w:t>; DCIS: ductal carcinoma in situ; IDC</w:t>
        </w:r>
      </w:ins>
      <w:ins w:id="280" w:author="Lisa Fish" w:date="2020-01-08T14:30:00Z">
        <w:r w:rsidR="0040682D">
          <w:rPr>
            <w:rFonts w:ascii="Helvetica" w:hAnsi="Helvetica" w:cs="Arial"/>
            <w:sz w:val="18"/>
            <w:szCs w:val="20"/>
          </w:rPr>
          <w:t>:</w:t>
        </w:r>
      </w:ins>
      <w:ins w:id="281" w:author="Lisa Fish" w:date="2020-01-08T14:26:00Z">
        <w:r w:rsidR="0040682D">
          <w:rPr>
            <w:rFonts w:ascii="Helvetica" w:hAnsi="Helvetica" w:cs="Arial"/>
            <w:sz w:val="18"/>
            <w:szCs w:val="20"/>
          </w:rPr>
          <w:t xml:space="preserve"> invasive ductal carcinoma; ILC: </w:t>
        </w:r>
      </w:ins>
      <w:ins w:id="282" w:author="Lisa Fish" w:date="2020-01-08T14:28:00Z">
        <w:r w:rsidR="0040682D">
          <w:rPr>
            <w:rFonts w:ascii="Helvetica" w:hAnsi="Helvetica" w:cs="Arial"/>
            <w:sz w:val="18"/>
            <w:szCs w:val="20"/>
          </w:rPr>
          <w:t>invasive lobular carcinoma</w:t>
        </w:r>
      </w:ins>
      <w:ins w:id="283" w:author="Lisa Fish" w:date="2020-01-08T14:26:00Z">
        <w:r w:rsidR="0040682D">
          <w:rPr>
            <w:rFonts w:ascii="Helvetica" w:hAnsi="Helvetica" w:cs="Arial"/>
            <w:sz w:val="18"/>
            <w:szCs w:val="20"/>
          </w:rPr>
          <w:t xml:space="preserve">; LNM: </w:t>
        </w:r>
      </w:ins>
      <w:ins w:id="284" w:author="Lisa Fish" w:date="2020-01-08T14:29:00Z">
        <w:r w:rsidR="0040682D">
          <w:rPr>
            <w:rFonts w:ascii="Helvetica" w:hAnsi="Helvetica" w:cs="Arial"/>
            <w:sz w:val="18"/>
            <w:szCs w:val="20"/>
          </w:rPr>
          <w:t>lymph node metastatic carcinoma</w:t>
        </w:r>
      </w:ins>
      <w:ins w:id="285" w:author="Lisa Fish" w:date="2020-01-08T14:26:00Z">
        <w:r w:rsidR="0040682D">
          <w:rPr>
            <w:rFonts w:ascii="Helvetica" w:hAnsi="Helvetica" w:cs="Arial"/>
            <w:sz w:val="18"/>
            <w:szCs w:val="20"/>
          </w:rPr>
          <w:t>.</w:t>
        </w:r>
      </w:ins>
    </w:p>
    <w:p w14:paraId="1A44412B" w14:textId="6B8EFF2B" w:rsidR="00497FB5" w:rsidRPr="008B5975" w:rsidRDefault="00497FB5" w:rsidP="00497FB5">
      <w:pPr>
        <w:rPr>
          <w:ins w:id="286" w:author="Lisa Fish" w:date="2020-01-06T15:54:00Z"/>
          <w:rFonts w:ascii="Helvetica" w:hAnsi="Helvetica" w:cs="Arial"/>
          <w:b/>
          <w:sz w:val="18"/>
          <w:szCs w:val="20"/>
        </w:rPr>
      </w:pPr>
    </w:p>
    <w:p w14:paraId="1D05F57C" w14:textId="1002C15E" w:rsidR="001C6E60" w:rsidRPr="008B5975" w:rsidRDefault="00360B1E" w:rsidP="001C6E60">
      <w:pPr>
        <w:rPr>
          <w:rFonts w:ascii="Helvetica" w:hAnsi="Helvetica" w:cs="Arial"/>
          <w:b/>
          <w:bCs/>
          <w:sz w:val="22"/>
        </w:rPr>
      </w:pPr>
      <w:ins w:id="287" w:author="Goodarzi, Hani" w:date="2020-01-06T10:59:00Z">
        <w:r>
          <w:rPr>
            <w:rFonts w:ascii="Helvetica" w:hAnsi="Helvetica" w:cs="Arial"/>
            <w:b/>
            <w:bCs/>
            <w:sz w:val="22"/>
          </w:rPr>
          <w:t>DISCUSSION</w:t>
        </w:r>
      </w:ins>
    </w:p>
    <w:p w14:paraId="1F7B376E" w14:textId="77777777" w:rsidR="001C6E60" w:rsidRPr="008B5975" w:rsidRDefault="001C6E60" w:rsidP="00986CEA">
      <w:pPr>
        <w:rPr>
          <w:rFonts w:ascii="Helvetica" w:hAnsi="Helvetica" w:cs="Arial"/>
          <w:sz w:val="22"/>
        </w:rPr>
      </w:pPr>
    </w:p>
    <w:p w14:paraId="7FF4562A" w14:textId="4B4C539B" w:rsidR="00FB32C2" w:rsidRPr="008B5975" w:rsidRDefault="007F1813" w:rsidP="00B6549D">
      <w:pPr>
        <w:rPr>
          <w:rFonts w:ascii="Helvetica" w:hAnsi="Helvetica" w:cs="Arial"/>
          <w:sz w:val="22"/>
        </w:rPr>
      </w:pPr>
      <w:r w:rsidRPr="008B5975">
        <w:rPr>
          <w:rFonts w:ascii="Helvetica" w:hAnsi="Helvetica" w:cs="Arial"/>
          <w:sz w:val="22"/>
        </w:rPr>
        <w:t>H</w:t>
      </w:r>
      <w:r w:rsidR="005C1640" w:rsidRPr="008B5975">
        <w:rPr>
          <w:rFonts w:ascii="Helvetica" w:hAnsi="Helvetica" w:cs="Arial"/>
          <w:sz w:val="22"/>
        </w:rPr>
        <w:t xml:space="preserve">ere, </w:t>
      </w:r>
      <w:r w:rsidR="007F5142" w:rsidRPr="008B5975">
        <w:rPr>
          <w:rFonts w:ascii="Helvetica" w:hAnsi="Helvetica" w:cs="Arial"/>
          <w:sz w:val="22"/>
        </w:rPr>
        <w:t xml:space="preserve">we have uncovered </w:t>
      </w:r>
      <w:r w:rsidR="00FB32C2" w:rsidRPr="008B5975">
        <w:rPr>
          <w:rFonts w:ascii="Helvetica" w:hAnsi="Helvetica" w:cs="Arial"/>
          <w:sz w:val="22"/>
        </w:rPr>
        <w:t>a</w:t>
      </w:r>
      <w:r w:rsidR="005C1640" w:rsidRPr="008B5975">
        <w:rPr>
          <w:rFonts w:ascii="Helvetica" w:hAnsi="Helvetica" w:cs="Arial"/>
          <w:sz w:val="22"/>
        </w:rPr>
        <w:t xml:space="preserve"> non-canonical role for SNRPA1 in </w:t>
      </w:r>
      <w:r w:rsidR="0067760D" w:rsidRPr="008B5975">
        <w:rPr>
          <w:rFonts w:ascii="Helvetica" w:hAnsi="Helvetica" w:cs="Arial"/>
          <w:sz w:val="22"/>
        </w:rPr>
        <w:t xml:space="preserve">alternative splicing </w:t>
      </w:r>
      <w:r w:rsidR="005C1640" w:rsidRPr="008B5975">
        <w:rPr>
          <w:rFonts w:ascii="Helvetica" w:hAnsi="Helvetica" w:cs="Arial"/>
          <w:sz w:val="22"/>
        </w:rPr>
        <w:t>regulation</w:t>
      </w:r>
      <w:r w:rsidR="00E62267" w:rsidRPr="008B5975">
        <w:rPr>
          <w:rFonts w:ascii="Helvetica" w:hAnsi="Helvetica" w:cs="Arial"/>
          <w:sz w:val="22"/>
        </w:rPr>
        <w:t>,</w:t>
      </w:r>
      <w:r w:rsidR="005C1640" w:rsidRPr="008B5975">
        <w:rPr>
          <w:rFonts w:ascii="Helvetica" w:hAnsi="Helvetica" w:cs="Arial"/>
          <w:sz w:val="22"/>
        </w:rPr>
        <w:t xml:space="preserve"> mediated through its interaction with</w:t>
      </w:r>
      <w:r w:rsidR="0067760D" w:rsidRPr="008B5975">
        <w:rPr>
          <w:rFonts w:ascii="Helvetica" w:hAnsi="Helvetica" w:cs="Arial"/>
          <w:sz w:val="22"/>
        </w:rPr>
        <w:t xml:space="preserve"> an </w:t>
      </w:r>
      <w:r w:rsidR="00FB32C2" w:rsidRPr="008B5975">
        <w:rPr>
          <w:rFonts w:ascii="Helvetica" w:hAnsi="Helvetica" w:cs="Arial"/>
          <w:sz w:val="22"/>
        </w:rPr>
        <w:t>RNA structural ele</w:t>
      </w:r>
      <w:r w:rsidR="0067760D" w:rsidRPr="008B5975">
        <w:rPr>
          <w:rFonts w:ascii="Helvetica" w:hAnsi="Helvetica" w:cs="Arial"/>
          <w:sz w:val="22"/>
        </w:rPr>
        <w:t xml:space="preserve">ment. </w:t>
      </w:r>
      <w:r w:rsidR="00AE2A22" w:rsidRPr="008B5975">
        <w:rPr>
          <w:rFonts w:ascii="Helvetica" w:hAnsi="Helvetica" w:cs="Arial"/>
          <w:sz w:val="22"/>
        </w:rPr>
        <w:t xml:space="preserve">This </w:t>
      </w:r>
      <w:r w:rsidR="00331CE1" w:rsidRPr="008B5975">
        <w:rPr>
          <w:rFonts w:ascii="Helvetica" w:hAnsi="Helvetica" w:cs="Arial"/>
          <w:sz w:val="22"/>
        </w:rPr>
        <w:t xml:space="preserve">RNA </w:t>
      </w:r>
      <w:r w:rsidR="006C04BC" w:rsidRPr="008B5975">
        <w:rPr>
          <w:rFonts w:ascii="Helvetica" w:hAnsi="Helvetica" w:cs="Arial"/>
          <w:sz w:val="22"/>
        </w:rPr>
        <w:t xml:space="preserve">structural </w:t>
      </w:r>
      <w:r w:rsidR="005C1640" w:rsidRPr="008B5975">
        <w:rPr>
          <w:rFonts w:ascii="Helvetica" w:hAnsi="Helvetica" w:cs="Arial"/>
          <w:sz w:val="22"/>
        </w:rPr>
        <w:t>cod</w:t>
      </w:r>
      <w:r w:rsidR="00BB1E67" w:rsidRPr="008B5975">
        <w:rPr>
          <w:rFonts w:ascii="Helvetica" w:hAnsi="Helvetica" w:cs="Arial"/>
          <w:sz w:val="22"/>
        </w:rPr>
        <w:t>e is comprised of one of the</w:t>
      </w:r>
      <w:r w:rsidR="005C1640" w:rsidRPr="008B5975">
        <w:rPr>
          <w:rFonts w:ascii="Helvetica" w:hAnsi="Helvetica" w:cs="Arial"/>
          <w:sz w:val="22"/>
        </w:rPr>
        <w:t xml:space="preserve"> first </w:t>
      </w:r>
      <w:r w:rsidR="00BB1E67" w:rsidRPr="008B5975">
        <w:rPr>
          <w:rFonts w:ascii="Helvetica" w:hAnsi="Helvetica" w:cs="Arial"/>
          <w:sz w:val="22"/>
        </w:rPr>
        <w:t xml:space="preserve">identified </w:t>
      </w:r>
      <w:r w:rsidR="005C1640" w:rsidRPr="008B5975">
        <w:rPr>
          <w:rFonts w:ascii="Helvetica" w:hAnsi="Helvetica" w:cs="Arial"/>
          <w:sz w:val="22"/>
        </w:rPr>
        <w:t>structural elements that plays a direct role</w:t>
      </w:r>
      <w:r w:rsidR="00986CEA" w:rsidRPr="008B5975">
        <w:rPr>
          <w:rFonts w:ascii="Helvetica" w:hAnsi="Helvetica" w:cs="Arial"/>
          <w:sz w:val="22"/>
        </w:rPr>
        <w:t xml:space="preserve"> in</w:t>
      </w:r>
      <w:r w:rsidR="005C1640" w:rsidRPr="008B5975">
        <w:rPr>
          <w:rFonts w:ascii="Helvetica" w:hAnsi="Helvetica" w:cs="Arial"/>
          <w:sz w:val="22"/>
        </w:rPr>
        <w:t xml:space="preserve"> alternative splicing</w:t>
      </w:r>
      <w:r w:rsidR="0067760D" w:rsidRPr="008B5975">
        <w:rPr>
          <w:rFonts w:ascii="Helvetica" w:hAnsi="Helvetica" w:cs="Arial"/>
          <w:sz w:val="22"/>
        </w:rPr>
        <w:t xml:space="preserve">, </w:t>
      </w:r>
      <w:r w:rsidR="00351B41" w:rsidRPr="008B5975">
        <w:rPr>
          <w:rFonts w:ascii="Helvetica" w:hAnsi="Helvetica" w:cs="Arial"/>
          <w:sz w:val="22"/>
        </w:rPr>
        <w:t xml:space="preserve">and </w:t>
      </w:r>
      <w:r w:rsidR="00154581" w:rsidRPr="008B5975">
        <w:rPr>
          <w:rFonts w:ascii="Helvetica" w:hAnsi="Helvetica" w:cs="Arial"/>
          <w:sz w:val="22"/>
        </w:rPr>
        <w:t xml:space="preserve">highlights the value of including structural information when delineating the behavior of </w:t>
      </w:r>
      <w:r w:rsidR="00434A0C" w:rsidRPr="008B5975">
        <w:rPr>
          <w:rFonts w:ascii="Helvetica" w:hAnsi="Helvetica" w:cs="Arial"/>
          <w:sz w:val="22"/>
        </w:rPr>
        <w:t xml:space="preserve">post-transcriptional </w:t>
      </w:r>
      <w:r w:rsidR="00154581" w:rsidRPr="008B5975">
        <w:rPr>
          <w:rFonts w:ascii="Helvetica" w:hAnsi="Helvetica" w:cs="Arial"/>
          <w:sz w:val="22"/>
        </w:rPr>
        <w:t>regulatory networks</w:t>
      </w:r>
      <w:r w:rsidR="006C04BC" w:rsidRPr="008B5975">
        <w:rPr>
          <w:rFonts w:ascii="Helvetica" w:hAnsi="Helvetica" w:cs="Arial"/>
          <w:sz w:val="22"/>
        </w:rPr>
        <w:t xml:space="preserve">. </w:t>
      </w:r>
      <w:r w:rsidR="007F5142" w:rsidRPr="008B5975">
        <w:rPr>
          <w:rFonts w:ascii="Helvetica" w:hAnsi="Helvetica" w:cs="Arial"/>
          <w:sz w:val="22"/>
        </w:rPr>
        <w:t xml:space="preserve">Moreover, </w:t>
      </w:r>
      <w:r w:rsidR="00AE2A22" w:rsidRPr="008B5975">
        <w:rPr>
          <w:rFonts w:ascii="Helvetica" w:hAnsi="Helvetica" w:cs="Arial"/>
          <w:sz w:val="22"/>
        </w:rPr>
        <w:t xml:space="preserve">we discovered that </w:t>
      </w:r>
      <w:r w:rsidR="00154581" w:rsidRPr="008B5975">
        <w:rPr>
          <w:rFonts w:ascii="Helvetica" w:hAnsi="Helvetica" w:cs="Arial"/>
          <w:sz w:val="22"/>
        </w:rPr>
        <w:t xml:space="preserve">the SSE binding partner </w:t>
      </w:r>
      <w:r w:rsidR="00360DDA" w:rsidRPr="008B5975">
        <w:rPr>
          <w:rFonts w:ascii="Helvetica" w:hAnsi="Helvetica" w:cs="Arial"/>
          <w:sz w:val="22"/>
        </w:rPr>
        <w:t xml:space="preserve">SNRPA1 acts as a promoter of breast cancer metastasis in </w:t>
      </w:r>
      <w:r w:rsidR="00360DDA" w:rsidRPr="008B5975">
        <w:rPr>
          <w:rFonts w:ascii="Helvetica" w:hAnsi="Helvetica" w:cs="Arial"/>
          <w:i/>
          <w:sz w:val="22"/>
        </w:rPr>
        <w:t>in vivo</w:t>
      </w:r>
      <w:r w:rsidR="00360DDA" w:rsidRPr="008B5975">
        <w:rPr>
          <w:rFonts w:ascii="Helvetica" w:hAnsi="Helvetica" w:cs="Arial"/>
          <w:sz w:val="22"/>
        </w:rPr>
        <w:t xml:space="preserve"> models, and </w:t>
      </w:r>
      <w:r w:rsidR="00154581" w:rsidRPr="008B5975">
        <w:rPr>
          <w:rFonts w:ascii="Helvetica" w:hAnsi="Helvetica" w:cs="Arial"/>
          <w:sz w:val="22"/>
        </w:rPr>
        <w:t>found</w:t>
      </w:r>
      <w:r w:rsidR="007F5142" w:rsidRPr="008B5975">
        <w:rPr>
          <w:rFonts w:ascii="Helvetica" w:hAnsi="Helvetica" w:cs="Arial"/>
          <w:sz w:val="22"/>
        </w:rPr>
        <w:t xml:space="preserve"> a</w:t>
      </w:r>
      <w:r w:rsidR="00360DDA" w:rsidRPr="008B5975">
        <w:rPr>
          <w:rFonts w:ascii="Helvetica" w:hAnsi="Helvetica" w:cs="Arial"/>
          <w:sz w:val="22"/>
        </w:rPr>
        <w:t xml:space="preserve"> significant association between SNRPA1 </w:t>
      </w:r>
      <w:r w:rsidR="00154581" w:rsidRPr="008B5975">
        <w:rPr>
          <w:rFonts w:ascii="Helvetica" w:hAnsi="Helvetica" w:cs="Arial"/>
          <w:sz w:val="22"/>
        </w:rPr>
        <w:t xml:space="preserve">expression </w:t>
      </w:r>
      <w:r w:rsidR="00360DDA" w:rsidRPr="008B5975">
        <w:rPr>
          <w:rFonts w:ascii="Helvetica" w:hAnsi="Helvetica" w:cs="Arial"/>
          <w:sz w:val="22"/>
        </w:rPr>
        <w:t xml:space="preserve">and </w:t>
      </w:r>
      <w:r w:rsidR="007F5142" w:rsidRPr="008B5975">
        <w:rPr>
          <w:rFonts w:ascii="Helvetica" w:hAnsi="Helvetica" w:cs="Arial"/>
          <w:sz w:val="22"/>
        </w:rPr>
        <w:t xml:space="preserve">clinical </w:t>
      </w:r>
      <w:r w:rsidR="00360DDA" w:rsidRPr="008B5975">
        <w:rPr>
          <w:rFonts w:ascii="Helvetica" w:hAnsi="Helvetica" w:cs="Arial"/>
          <w:sz w:val="22"/>
        </w:rPr>
        <w:t>outcome</w:t>
      </w:r>
      <w:r w:rsidR="007F5142" w:rsidRPr="008B5975">
        <w:rPr>
          <w:rFonts w:ascii="Helvetica" w:hAnsi="Helvetica" w:cs="Arial"/>
          <w:sz w:val="22"/>
        </w:rPr>
        <w:t xml:space="preserve"> </w:t>
      </w:r>
      <w:r w:rsidR="00360DDA" w:rsidRPr="008B5975">
        <w:rPr>
          <w:rFonts w:ascii="Helvetica" w:hAnsi="Helvetica" w:cs="Arial"/>
          <w:sz w:val="22"/>
        </w:rPr>
        <w:t xml:space="preserve">in multiple cohorts of breast cancer patients. </w:t>
      </w:r>
      <w:ins w:id="288" w:author="Lisa Fish" w:date="2020-01-06T15:16:00Z">
        <w:r w:rsidR="006E076F">
          <w:rPr>
            <w:rFonts w:ascii="Helvetica" w:hAnsi="Helvetica" w:cs="Arial"/>
            <w:sz w:val="22"/>
          </w:rPr>
          <w:t xml:space="preserve">It is not unexpected that an RNA binding protein may have multiple functions, as </w:t>
        </w:r>
      </w:ins>
      <w:r w:rsidR="00154581" w:rsidRPr="008B5975">
        <w:rPr>
          <w:rFonts w:ascii="Helvetica" w:hAnsi="Helvetica" w:cs="Arial"/>
          <w:sz w:val="22"/>
        </w:rPr>
        <w:t>Notably, we found</w:t>
      </w:r>
      <w:r w:rsidR="00853BFE" w:rsidRPr="008B5975">
        <w:rPr>
          <w:rFonts w:ascii="Helvetica" w:hAnsi="Helvetica" w:cs="Arial"/>
          <w:sz w:val="22"/>
        </w:rPr>
        <w:t xml:space="preserve"> that SNRPA1 </w:t>
      </w:r>
      <w:r w:rsidR="007A5AD7" w:rsidRPr="008B5975">
        <w:rPr>
          <w:rFonts w:ascii="Helvetica" w:hAnsi="Helvetica" w:cs="Arial"/>
          <w:sz w:val="22"/>
        </w:rPr>
        <w:t>modulates</w:t>
      </w:r>
      <w:r w:rsidR="00853BFE" w:rsidRPr="008B5975">
        <w:rPr>
          <w:rFonts w:ascii="Helvetica" w:hAnsi="Helvetica" w:cs="Arial"/>
          <w:sz w:val="22"/>
        </w:rPr>
        <w:t xml:space="preserve"> the alternative splicing of exon 31 of PLEC, resulting in a </w:t>
      </w:r>
      <w:r w:rsidR="00154581" w:rsidRPr="008B5975">
        <w:rPr>
          <w:rFonts w:ascii="Helvetica" w:hAnsi="Helvetica" w:cs="Arial"/>
          <w:sz w:val="22"/>
        </w:rPr>
        <w:t xml:space="preserve">switch in the ratio of </w:t>
      </w:r>
      <w:r w:rsidR="00853BFE" w:rsidRPr="008B5975">
        <w:rPr>
          <w:rFonts w:ascii="Helvetica" w:hAnsi="Helvetica" w:cs="Arial"/>
          <w:sz w:val="22"/>
        </w:rPr>
        <w:t>Plectin isoform</w:t>
      </w:r>
      <w:r w:rsidR="00154581" w:rsidRPr="008B5975">
        <w:rPr>
          <w:rFonts w:ascii="Helvetica" w:hAnsi="Helvetica" w:cs="Arial"/>
          <w:sz w:val="22"/>
        </w:rPr>
        <w:t>s</w:t>
      </w:r>
      <w:r w:rsidR="00853BFE" w:rsidRPr="008B5975">
        <w:rPr>
          <w:rFonts w:ascii="Helvetica" w:hAnsi="Helvetica" w:cs="Arial"/>
          <w:sz w:val="22"/>
        </w:rPr>
        <w:t xml:space="preserve"> </w:t>
      </w:r>
      <w:r w:rsidR="00154581" w:rsidRPr="008B5975">
        <w:rPr>
          <w:rFonts w:ascii="Helvetica" w:hAnsi="Helvetica" w:cs="Arial"/>
          <w:sz w:val="22"/>
        </w:rPr>
        <w:t>which in turn</w:t>
      </w:r>
      <w:r w:rsidR="00853BFE" w:rsidRPr="008B5975">
        <w:rPr>
          <w:rFonts w:ascii="Helvetica" w:hAnsi="Helvetica" w:cs="Arial"/>
          <w:sz w:val="22"/>
        </w:rPr>
        <w:t xml:space="preserve"> impacts </w:t>
      </w:r>
      <w:r w:rsidR="007F5142" w:rsidRPr="008B5975">
        <w:rPr>
          <w:rFonts w:ascii="Helvetica" w:hAnsi="Helvetica" w:cs="Arial"/>
          <w:sz w:val="22"/>
        </w:rPr>
        <w:t xml:space="preserve">the </w:t>
      </w:r>
      <w:r w:rsidR="00853BFE" w:rsidRPr="008B5975">
        <w:rPr>
          <w:rFonts w:ascii="Helvetica" w:hAnsi="Helvetica" w:cs="Arial"/>
          <w:sz w:val="22"/>
        </w:rPr>
        <w:t>metastatic capacity of breast cancer cells.</w:t>
      </w:r>
      <w:r w:rsidR="007A5AD7" w:rsidRPr="008B5975">
        <w:rPr>
          <w:rFonts w:ascii="Helvetica" w:hAnsi="Helvetica" w:cs="Arial"/>
          <w:sz w:val="22"/>
        </w:rPr>
        <w:t xml:space="preserve"> </w:t>
      </w:r>
      <w:r w:rsidR="000C3D56" w:rsidRPr="008B5975">
        <w:rPr>
          <w:rFonts w:ascii="Helvetica" w:hAnsi="Helvetica" w:cs="Arial"/>
          <w:sz w:val="22"/>
        </w:rPr>
        <w:t>Interestingly</w:t>
      </w:r>
      <w:r w:rsidR="00314C92" w:rsidRPr="008B5975">
        <w:rPr>
          <w:rFonts w:ascii="Helvetica" w:hAnsi="Helvetica" w:cs="Arial"/>
          <w:sz w:val="22"/>
        </w:rPr>
        <w:t xml:space="preserve">, the </w:t>
      </w:r>
      <w:r w:rsidR="00314C92" w:rsidRPr="008B5975">
        <w:rPr>
          <w:rFonts w:ascii="Helvetica" w:hAnsi="Helvetica" w:cs="Arial"/>
          <w:color w:val="000000"/>
          <w:sz w:val="22"/>
        </w:rPr>
        <w:t>Δ</w:t>
      </w:r>
      <w:r w:rsidR="00314C92" w:rsidRPr="008B5975">
        <w:rPr>
          <w:rFonts w:ascii="Helvetica" w:hAnsi="Helvetica" w:cs="Arial"/>
          <w:sz w:val="22"/>
        </w:rPr>
        <w:t xml:space="preserve">exon 31 Plectin isoform </w:t>
      </w:r>
      <w:r w:rsidR="000554E8" w:rsidRPr="008B5975">
        <w:rPr>
          <w:rFonts w:ascii="Helvetica" w:hAnsi="Helvetica" w:cs="Arial"/>
          <w:sz w:val="22"/>
        </w:rPr>
        <w:t>lacks</w:t>
      </w:r>
      <w:r w:rsidR="00314C92" w:rsidRPr="008B5975">
        <w:rPr>
          <w:rFonts w:ascii="Helvetica" w:hAnsi="Helvetica" w:cs="Arial"/>
          <w:sz w:val="22"/>
        </w:rPr>
        <w:t xml:space="preserve"> the rod domain, </w:t>
      </w:r>
      <w:r w:rsidR="000C3D56" w:rsidRPr="008B5975">
        <w:rPr>
          <w:rFonts w:ascii="Helvetica" w:hAnsi="Helvetica" w:cs="Arial"/>
          <w:sz w:val="22"/>
        </w:rPr>
        <w:t xml:space="preserve">a domain </w:t>
      </w:r>
      <w:r w:rsidR="00314C92" w:rsidRPr="008B5975">
        <w:rPr>
          <w:rFonts w:ascii="Helvetica" w:hAnsi="Helvetica" w:cs="Arial"/>
          <w:sz w:val="22"/>
        </w:rPr>
        <w:t xml:space="preserve">involved in Plectin oligomerization, but </w:t>
      </w:r>
      <w:r w:rsidR="00117C8E" w:rsidRPr="008B5975">
        <w:rPr>
          <w:rFonts w:ascii="Helvetica" w:hAnsi="Helvetica" w:cs="Arial"/>
          <w:sz w:val="22"/>
        </w:rPr>
        <w:t xml:space="preserve">is </w:t>
      </w:r>
      <w:r w:rsidR="00314C92" w:rsidRPr="008B5975">
        <w:rPr>
          <w:rFonts w:ascii="Helvetica" w:hAnsi="Helvetica" w:cs="Arial"/>
          <w:sz w:val="22"/>
        </w:rPr>
        <w:t>not necessary for normal tissue function</w:t>
      </w:r>
      <w:r w:rsidR="00EC52B8">
        <w:rPr>
          <w:rFonts w:ascii="Helvetica" w:hAnsi="Helvetica" w:cs="Arial"/>
          <w:sz w:val="22"/>
        </w:rPr>
        <w:t xml:space="preserve"> </w:t>
      </w:r>
      <w:r w:rsidR="00314C92" w:rsidRPr="008B5975">
        <w:rPr>
          <w:rFonts w:ascii="Helvetica" w:hAnsi="Helvetica" w:cs="Arial"/>
          <w:sz w:val="22"/>
        </w:rPr>
        <w:fldChar w:fldCharType="begin"/>
      </w:r>
      <w:r w:rsidR="000E303D">
        <w:rPr>
          <w:rFonts w:ascii="Helvetica" w:hAnsi="Helvetica" w:cs="Arial"/>
          <w:sz w:val="22"/>
        </w:rPr>
        <w:instrText xml:space="preserve"> ADDIN ZOTERO_ITEM CSL_CITATION {"citationID":"g4xOvLjC","properties":{"formattedCitation":"(Ketema et al., 2015)","plainCitation":"(Ketema et al., 2015)","noteIndex":0},"citationItems":[{"id":5640,"uris":["http://zotero.org/users/4940095/items/MZF2HPEG"],"uri":["http://zotero.org/users/4940095/items/MZF2HPEG"],"itemData":{"id":5640,"type":"article-journal","abstract":"Epidermolysis bullosa simplex associated with late-onset muscular dystrophy (EBS-MD) is an autosomal recessive disorder resulting from mutations in the plectin gene. The majority of these mutations occur within the large exon 31 encoding the central rod domain and leave the production of a low-level rodless plectin splice variant unaffected. To investigate the function of the rod domain, we generated rodless plectin mice through conditional deletion of exon 31. Rodless plectin mice develop normally without signs of skin blistering or muscular dystrophy. Plectin localization and hemidesmosome organization are unaffected in rodless plectin mice. However, superresolution microscopy revealed a closer juxtaposition of the C-terminus of plectin to the integrin β4 subunit in rodless plectin keratinocytes. Wound healing occurred slightly faster in rodless plectin mice than in wild-type mice, and keratinocytes migration was increased in the absence of the rod domain. The faster migration of rodless plectin keratinocytes is not due to altered biochemical properties because, like full-length plectin, rodless plectin is a dimeric protein. Our data demonstrate that rodless plectin can functionally compensate for the loss of full-length plectin in mice. Thus the low expression level of plectin rather than the absence of the rod domain dictates the development of EBS-MD.","container-title":"Molecular Biology of the Cell","DOI":"10.1091/mbc.E15-01-0043","ISSN":"1939-4586","issue":"13","journalAbbreviation":"Mol. Biol. Cell","language":"eng","note":"PMID: 25971800\nPMCID: PMC4571296","page":"2402-2417","source":"PubMed","title":"The rod domain is not essential for the function of plectin in maintaining tissue integrity","volume":"26","author":[{"family":"Ketema","given":"Mirjam"},{"family":"Secades","given":"Pablo"},{"family":"Kreft","given":"Maaike"},{"family":"Nahidiazar","given":"Leila"},{"family":"Janssen","given":"Hans"},{"family":"Jalink","given":"Kees"},{"family":"Pereda","given":"Jose M.","non-dropping-particle":"de"},{"family":"Sonnenberg","given":"Arnoud"}],"issued":{"date-parts":[["2015",7,1]]}}}],"schema":"https://github.com/citation-style-language/schema/raw/master/csl-citation.json"} </w:instrText>
      </w:r>
      <w:r w:rsidR="00314C92" w:rsidRPr="008B5975">
        <w:rPr>
          <w:rFonts w:ascii="Helvetica" w:hAnsi="Helvetica" w:cs="Arial"/>
          <w:sz w:val="22"/>
        </w:rPr>
        <w:fldChar w:fldCharType="separate"/>
      </w:r>
      <w:r w:rsidR="000E303D">
        <w:rPr>
          <w:rFonts w:ascii="Helvetica" w:hAnsi="Helvetica"/>
          <w:sz w:val="22"/>
        </w:rPr>
        <w:t>(Ketema et al., 2015)</w:t>
      </w:r>
      <w:r w:rsidR="00314C92" w:rsidRPr="008B5975">
        <w:rPr>
          <w:rFonts w:ascii="Helvetica" w:hAnsi="Helvetica" w:cs="Arial"/>
          <w:sz w:val="22"/>
        </w:rPr>
        <w:fldChar w:fldCharType="end"/>
      </w:r>
      <w:r w:rsidR="003F5CF8" w:rsidRPr="008B5975">
        <w:rPr>
          <w:rFonts w:ascii="Helvetica" w:hAnsi="Helvetica" w:cs="Arial"/>
          <w:sz w:val="22"/>
        </w:rPr>
        <w:t xml:space="preserve">. This </w:t>
      </w:r>
      <w:r w:rsidR="00154581" w:rsidRPr="008B5975">
        <w:rPr>
          <w:rFonts w:ascii="Helvetica" w:hAnsi="Helvetica" w:cs="Arial"/>
          <w:sz w:val="22"/>
        </w:rPr>
        <w:t>work suggests that rodless Plectin can affect processes critical for breast cancer progression</w:t>
      </w:r>
      <w:r w:rsidR="0015145A" w:rsidRPr="008B5975">
        <w:rPr>
          <w:rFonts w:ascii="Helvetica" w:hAnsi="Helvetica" w:cs="Arial"/>
          <w:sz w:val="22"/>
        </w:rPr>
        <w:t xml:space="preserve"> and may provide a viable target for antisense therapies</w:t>
      </w:r>
      <w:r w:rsidR="00154581" w:rsidRPr="008B5975">
        <w:rPr>
          <w:rFonts w:ascii="Helvetica" w:hAnsi="Helvetica" w:cs="Arial"/>
          <w:sz w:val="22"/>
        </w:rPr>
        <w:t>.</w:t>
      </w:r>
      <w:r w:rsidR="00B6549D" w:rsidRPr="008B5975">
        <w:rPr>
          <w:rFonts w:ascii="Helvetica" w:hAnsi="Helvetica" w:cs="Arial"/>
          <w:sz w:val="22"/>
        </w:rPr>
        <w:t xml:space="preserve"> </w:t>
      </w:r>
    </w:p>
    <w:p w14:paraId="443C02FC" w14:textId="410A4369" w:rsidR="00EE1231" w:rsidRPr="008B5975" w:rsidRDefault="00EE1231" w:rsidP="00CD18C6">
      <w:pPr>
        <w:ind w:firstLine="720"/>
        <w:rPr>
          <w:rFonts w:ascii="Helvetica" w:hAnsi="Helvetica" w:cs="Arial"/>
          <w:sz w:val="22"/>
        </w:rPr>
      </w:pPr>
    </w:p>
    <w:p w14:paraId="5F66F6FF" w14:textId="77777777" w:rsidR="00EE1231" w:rsidRPr="008B5975" w:rsidRDefault="00EE1231" w:rsidP="00EE1231">
      <w:pPr>
        <w:rPr>
          <w:rFonts w:ascii="Helvetica" w:eastAsia="Times New Roman" w:hAnsi="Helvetica" w:cs="Arial"/>
          <w:b/>
          <w:color w:val="222222"/>
          <w:sz w:val="22"/>
          <w:shd w:val="clear" w:color="auto" w:fill="FFFFFF"/>
        </w:rPr>
      </w:pPr>
      <w:r w:rsidRPr="008B5975">
        <w:rPr>
          <w:rFonts w:ascii="Helvetica" w:eastAsia="Times New Roman" w:hAnsi="Helvetica" w:cs="Arial"/>
          <w:b/>
          <w:color w:val="222222"/>
          <w:sz w:val="22"/>
          <w:shd w:val="clear" w:color="auto" w:fill="FFFFFF"/>
        </w:rPr>
        <w:t>Contributions</w:t>
      </w:r>
    </w:p>
    <w:p w14:paraId="0C1E7AC4" w14:textId="28F8121F" w:rsidR="00EE1231" w:rsidRPr="008B5975" w:rsidRDefault="000C3D56" w:rsidP="00EE1231">
      <w:pPr>
        <w:rPr>
          <w:rFonts w:ascii="Helvetica" w:eastAsia="Times New Roman" w:hAnsi="Helvetica" w:cs="Arial"/>
          <w:color w:val="222222"/>
          <w:sz w:val="22"/>
          <w:shd w:val="clear" w:color="auto" w:fill="FFFFFF"/>
        </w:rPr>
      </w:pPr>
      <w:r w:rsidRPr="008B5975">
        <w:rPr>
          <w:rFonts w:ascii="Helvetica" w:eastAsia="Times New Roman" w:hAnsi="Helvetica" w:cs="Arial"/>
          <w:color w:val="222222"/>
          <w:sz w:val="22"/>
          <w:shd w:val="clear" w:color="auto" w:fill="FFFFFF"/>
        </w:rPr>
        <w:t xml:space="preserve">H.G. conceptualized the study. L.F. performed </w:t>
      </w:r>
      <w:r w:rsidR="00DC13A0" w:rsidRPr="008B5975">
        <w:rPr>
          <w:rFonts w:ascii="Helvetica" w:eastAsia="Times New Roman" w:hAnsi="Helvetica" w:cs="Arial"/>
          <w:color w:val="222222"/>
          <w:sz w:val="22"/>
          <w:shd w:val="clear" w:color="auto" w:fill="FFFFFF"/>
        </w:rPr>
        <w:t xml:space="preserve">RNA-seq, </w:t>
      </w:r>
      <w:r w:rsidR="0078381A" w:rsidRPr="008B5975">
        <w:rPr>
          <w:rFonts w:ascii="Helvetica" w:eastAsia="Times New Roman" w:hAnsi="Helvetica" w:cs="Arial"/>
          <w:color w:val="222222"/>
          <w:sz w:val="22"/>
          <w:shd w:val="clear" w:color="auto" w:fill="FFFFFF"/>
        </w:rPr>
        <w:t xml:space="preserve">SNRPA1 </w:t>
      </w:r>
      <w:r w:rsidRPr="008B5975">
        <w:rPr>
          <w:rFonts w:ascii="Helvetica" w:eastAsia="Times New Roman" w:hAnsi="Helvetica" w:cs="Arial"/>
          <w:color w:val="222222"/>
          <w:sz w:val="22"/>
          <w:shd w:val="clear" w:color="auto" w:fill="FFFFFF"/>
        </w:rPr>
        <w:t xml:space="preserve">CLIP-seq, targeted DMS-seq, RNA EMSA, and western blotting experiments. </w:t>
      </w:r>
      <w:r w:rsidR="00580E94" w:rsidRPr="008B5975">
        <w:rPr>
          <w:rFonts w:ascii="Helvetica" w:eastAsia="Times New Roman" w:hAnsi="Helvetica" w:cs="Arial"/>
          <w:color w:val="222222"/>
          <w:sz w:val="22"/>
          <w:shd w:val="clear" w:color="auto" w:fill="FFFFFF"/>
        </w:rPr>
        <w:t xml:space="preserve">M.K. </w:t>
      </w:r>
      <w:r w:rsidR="00DD5D79" w:rsidRPr="008B5975">
        <w:rPr>
          <w:rFonts w:ascii="Helvetica" w:eastAsia="Times New Roman" w:hAnsi="Helvetica" w:cs="Arial"/>
          <w:color w:val="222222"/>
          <w:sz w:val="22"/>
          <w:shd w:val="clear" w:color="auto" w:fill="FFFFFF"/>
        </w:rPr>
        <w:t>developed</w:t>
      </w:r>
      <w:r w:rsidR="00580E94" w:rsidRPr="008B5975">
        <w:rPr>
          <w:rFonts w:ascii="Helvetica" w:eastAsia="Times New Roman" w:hAnsi="Helvetica" w:cs="Arial"/>
          <w:color w:val="222222"/>
          <w:sz w:val="22"/>
          <w:shd w:val="clear" w:color="auto" w:fill="FFFFFF"/>
        </w:rPr>
        <w:t xml:space="preserve"> pyTEISER. </w:t>
      </w:r>
      <w:r w:rsidRPr="008B5975">
        <w:rPr>
          <w:rFonts w:ascii="Helvetica" w:eastAsia="Times New Roman" w:hAnsi="Helvetica" w:cs="Arial"/>
          <w:color w:val="222222"/>
          <w:sz w:val="22"/>
          <w:shd w:val="clear" w:color="auto" w:fill="FFFFFF"/>
        </w:rPr>
        <w:t xml:space="preserve">A.N. </w:t>
      </w:r>
      <w:r w:rsidR="005B06D0" w:rsidRPr="008B5975">
        <w:rPr>
          <w:rFonts w:ascii="Helvetica" w:eastAsia="Times New Roman" w:hAnsi="Helvetica" w:cs="Arial"/>
          <w:color w:val="222222"/>
          <w:sz w:val="22"/>
          <w:shd w:val="clear" w:color="auto" w:fill="FFFFFF"/>
        </w:rPr>
        <w:t xml:space="preserve">and B.H. </w:t>
      </w:r>
      <w:r w:rsidRPr="008B5975">
        <w:rPr>
          <w:rFonts w:ascii="Helvetica" w:eastAsia="Times New Roman" w:hAnsi="Helvetica" w:cs="Arial"/>
          <w:color w:val="222222"/>
          <w:sz w:val="22"/>
          <w:shd w:val="clear" w:color="auto" w:fill="FFFFFF"/>
        </w:rPr>
        <w:t>constructed splicing reporters and carried out reporter experiments. B.C.</w:t>
      </w:r>
      <w:r w:rsidR="004A2407" w:rsidRPr="008B5975">
        <w:rPr>
          <w:rFonts w:ascii="Helvetica" w:eastAsia="Times New Roman" w:hAnsi="Helvetica" w:cs="Arial"/>
          <w:color w:val="222222"/>
          <w:sz w:val="22"/>
          <w:shd w:val="clear" w:color="auto" w:fill="FFFFFF"/>
        </w:rPr>
        <w:t>,</w:t>
      </w:r>
      <w:r w:rsidRPr="008B5975">
        <w:rPr>
          <w:rFonts w:ascii="Helvetica" w:eastAsia="Times New Roman" w:hAnsi="Helvetica" w:cs="Arial"/>
          <w:color w:val="222222"/>
          <w:sz w:val="22"/>
          <w:shd w:val="clear" w:color="auto" w:fill="FFFFFF"/>
        </w:rPr>
        <w:t xml:space="preserve"> S.Z. and </w:t>
      </w:r>
      <w:r w:rsidR="002A37D4" w:rsidRPr="008B5975">
        <w:rPr>
          <w:rFonts w:ascii="Helvetica" w:eastAsia="Times New Roman" w:hAnsi="Helvetica" w:cs="Arial"/>
          <w:color w:val="222222"/>
          <w:sz w:val="22"/>
          <w:shd w:val="clear" w:color="auto" w:fill="FFFFFF"/>
        </w:rPr>
        <w:t>H.C.B.N.</w:t>
      </w:r>
      <w:r w:rsidRPr="008B5975">
        <w:rPr>
          <w:rFonts w:ascii="Helvetica" w:eastAsia="Times New Roman" w:hAnsi="Helvetica" w:cs="Arial"/>
          <w:color w:val="222222"/>
          <w:sz w:val="22"/>
          <w:shd w:val="clear" w:color="auto" w:fill="FFFFFF"/>
        </w:rPr>
        <w:t xml:space="preserve"> generated cell lines and performed in vivo metastasis and invasion experiments.</w:t>
      </w:r>
      <w:r w:rsidR="008069F6" w:rsidRPr="008B5975">
        <w:rPr>
          <w:rFonts w:ascii="Helvetica" w:eastAsia="Times New Roman" w:hAnsi="Helvetica" w:cs="Arial"/>
          <w:color w:val="222222"/>
          <w:sz w:val="22"/>
          <w:shd w:val="clear" w:color="auto" w:fill="FFFFFF"/>
        </w:rPr>
        <w:t xml:space="preserve"> H.M. performed mass spectrometry. C.A. carried out RNA co-precipitation.</w:t>
      </w:r>
      <w:r w:rsidRPr="008B5975">
        <w:rPr>
          <w:rFonts w:ascii="Helvetica" w:eastAsia="Times New Roman" w:hAnsi="Helvetica" w:cs="Arial"/>
          <w:color w:val="222222"/>
          <w:sz w:val="22"/>
          <w:shd w:val="clear" w:color="auto" w:fill="FFFFFF"/>
        </w:rPr>
        <w:t xml:space="preserve"> H.G. analyzed clinical data. L.F. and H.G. wrote the manuscript. H.G. supervised all research.</w:t>
      </w:r>
    </w:p>
    <w:p w14:paraId="08587AC9" w14:textId="77777777" w:rsidR="00EE1231" w:rsidRPr="008B5975" w:rsidRDefault="00EE1231" w:rsidP="00EE1231">
      <w:pPr>
        <w:rPr>
          <w:rFonts w:ascii="Helvetica" w:eastAsia="Times New Roman" w:hAnsi="Helvetica" w:cs="Arial"/>
          <w:color w:val="222222"/>
          <w:sz w:val="22"/>
          <w:shd w:val="clear" w:color="auto" w:fill="FFFFFF"/>
        </w:rPr>
      </w:pPr>
    </w:p>
    <w:p w14:paraId="456B32BB" w14:textId="77777777" w:rsidR="00EE1231" w:rsidRPr="008B5975" w:rsidRDefault="00EE1231" w:rsidP="00EE1231">
      <w:pPr>
        <w:rPr>
          <w:rFonts w:ascii="Helvetica" w:eastAsia="Times New Roman" w:hAnsi="Helvetica" w:cs="Arial"/>
          <w:b/>
          <w:color w:val="222222"/>
          <w:sz w:val="22"/>
          <w:shd w:val="clear" w:color="auto" w:fill="FFFFFF"/>
        </w:rPr>
      </w:pPr>
      <w:r w:rsidRPr="008B5975">
        <w:rPr>
          <w:rFonts w:ascii="Helvetica" w:eastAsia="Times New Roman" w:hAnsi="Helvetica" w:cs="Arial"/>
          <w:b/>
          <w:color w:val="222222"/>
          <w:sz w:val="22"/>
          <w:shd w:val="clear" w:color="auto" w:fill="FFFFFF"/>
        </w:rPr>
        <w:t>Acknowledgements</w:t>
      </w:r>
    </w:p>
    <w:p w14:paraId="3C86153D" w14:textId="6F4AEDAA" w:rsidR="00EE1231" w:rsidRPr="008B5975" w:rsidRDefault="001F5127" w:rsidP="00EE1231">
      <w:pPr>
        <w:rPr>
          <w:rFonts w:ascii="Helvetica" w:eastAsia="Times New Roman" w:hAnsi="Helvetica" w:cs="Arial"/>
          <w:color w:val="222222"/>
          <w:sz w:val="22"/>
          <w:shd w:val="clear" w:color="auto" w:fill="FFFFFF"/>
        </w:rPr>
      </w:pPr>
      <w:r w:rsidRPr="008B5975">
        <w:rPr>
          <w:rFonts w:ascii="Helvetica" w:eastAsia="Times New Roman" w:hAnsi="Helvetica" w:cs="Arial"/>
          <w:color w:val="222222"/>
          <w:sz w:val="22"/>
          <w:shd w:val="clear" w:color="auto" w:fill="FFFFFF"/>
        </w:rPr>
        <w:t xml:space="preserve">We are grateful to </w:t>
      </w:r>
      <w:r w:rsidR="00E80106" w:rsidRPr="008B5975">
        <w:rPr>
          <w:rFonts w:ascii="Helvetica" w:eastAsia="Times New Roman" w:hAnsi="Helvetica" w:cs="Arial"/>
          <w:color w:val="222222"/>
          <w:sz w:val="22"/>
          <w:shd w:val="clear" w:color="auto" w:fill="FFFFFF"/>
        </w:rPr>
        <w:t xml:space="preserve">Andrei Goga, </w:t>
      </w:r>
      <w:r w:rsidRPr="008B5975">
        <w:rPr>
          <w:rFonts w:ascii="Helvetica" w:eastAsia="Times New Roman" w:hAnsi="Helvetica" w:cs="Arial"/>
          <w:color w:val="222222"/>
          <w:sz w:val="22"/>
          <w:shd w:val="clear" w:color="auto" w:fill="FFFFFF"/>
        </w:rPr>
        <w:t>Sohail Tavazoie</w:t>
      </w:r>
      <w:r w:rsidR="00E80106" w:rsidRPr="008B5975">
        <w:rPr>
          <w:rFonts w:ascii="Helvetica" w:eastAsia="Times New Roman" w:hAnsi="Helvetica" w:cs="Arial"/>
          <w:color w:val="222222"/>
          <w:sz w:val="22"/>
          <w:shd w:val="clear" w:color="auto" w:fill="FFFFFF"/>
        </w:rPr>
        <w:t>,</w:t>
      </w:r>
      <w:r w:rsidR="00634446">
        <w:rPr>
          <w:rFonts w:ascii="Helvetica" w:eastAsia="Times New Roman" w:hAnsi="Helvetica" w:cs="Arial"/>
          <w:color w:val="222222"/>
          <w:sz w:val="22"/>
          <w:shd w:val="clear" w:color="auto" w:fill="FFFFFF"/>
        </w:rPr>
        <w:t xml:space="preserve"> and </w:t>
      </w:r>
      <w:r w:rsidRPr="008B5975">
        <w:rPr>
          <w:rFonts w:ascii="Helvetica" w:eastAsia="Times New Roman" w:hAnsi="Helvetica" w:cs="Arial"/>
          <w:color w:val="222222"/>
          <w:sz w:val="22"/>
          <w:shd w:val="clear" w:color="auto" w:fill="FFFFFF"/>
        </w:rPr>
        <w:t>Saeed Tavazoie</w:t>
      </w:r>
      <w:r w:rsidR="00634446">
        <w:rPr>
          <w:rFonts w:ascii="Helvetica" w:eastAsia="Times New Roman" w:hAnsi="Helvetica" w:cs="Arial"/>
          <w:color w:val="222222"/>
          <w:sz w:val="22"/>
          <w:shd w:val="clear" w:color="auto" w:fill="FFFFFF"/>
        </w:rPr>
        <w:t xml:space="preserve"> for reading </w:t>
      </w:r>
      <w:r w:rsidRPr="008B5975">
        <w:rPr>
          <w:rFonts w:ascii="Helvetica" w:eastAsia="Times New Roman" w:hAnsi="Helvetica" w:cs="Arial"/>
          <w:color w:val="222222"/>
          <w:sz w:val="22"/>
          <w:shd w:val="clear" w:color="auto" w:fill="FFFFFF"/>
        </w:rPr>
        <w:t xml:space="preserve">earlier versions of this manuscript. We acknowledge the UCSF Center for Advanced Technology (CAT) and the Rockefeller Genomics Resource Center for high throughput sequencing and other genomic analyses. </w:t>
      </w:r>
      <w:r w:rsidR="004E5235" w:rsidRPr="008B5975">
        <w:rPr>
          <w:rFonts w:ascii="Helvetica" w:eastAsia="Times New Roman" w:hAnsi="Helvetica" w:cs="Arial"/>
          <w:color w:val="222222"/>
          <w:sz w:val="22"/>
          <w:shd w:val="clear" w:color="auto" w:fill="FFFFFF"/>
        </w:rPr>
        <w:t xml:space="preserve">We thank Sohail Tavazoie for the gift of </w:t>
      </w:r>
      <w:r w:rsidR="00986CEA" w:rsidRPr="008B5975">
        <w:rPr>
          <w:rFonts w:ascii="Helvetica" w:eastAsia="Times New Roman" w:hAnsi="Helvetica" w:cs="Arial"/>
          <w:color w:val="222222"/>
          <w:sz w:val="22"/>
          <w:shd w:val="clear" w:color="auto" w:fill="FFFFFF"/>
        </w:rPr>
        <w:t xml:space="preserve">the </w:t>
      </w:r>
      <w:r w:rsidR="004E5235" w:rsidRPr="008B5975">
        <w:rPr>
          <w:rFonts w:ascii="Helvetica" w:eastAsia="Times New Roman" w:hAnsi="Helvetica" w:cs="Arial"/>
          <w:color w:val="222222"/>
          <w:sz w:val="22"/>
          <w:shd w:val="clear" w:color="auto" w:fill="FFFFFF"/>
        </w:rPr>
        <w:t>HCC1806</w:t>
      </w:r>
      <w:r w:rsidR="006240B7" w:rsidRPr="008B5975">
        <w:rPr>
          <w:rFonts w:ascii="Helvetica" w:eastAsia="Times New Roman" w:hAnsi="Helvetica" w:cs="Arial"/>
          <w:color w:val="222222"/>
          <w:sz w:val="22"/>
          <w:shd w:val="clear" w:color="auto" w:fill="FFFFFF"/>
        </w:rPr>
        <w:t xml:space="preserve"> and HCC1806-LM2</w:t>
      </w:r>
      <w:r w:rsidR="004E5235" w:rsidRPr="008B5975">
        <w:rPr>
          <w:rFonts w:ascii="Helvetica" w:eastAsia="Times New Roman" w:hAnsi="Helvetica" w:cs="Arial"/>
          <w:color w:val="222222"/>
          <w:sz w:val="22"/>
          <w:shd w:val="clear" w:color="auto" w:fill="FFFFFF"/>
        </w:rPr>
        <w:t xml:space="preserve"> </w:t>
      </w:r>
      <w:r w:rsidR="00986CEA" w:rsidRPr="008B5975">
        <w:rPr>
          <w:rFonts w:ascii="Helvetica" w:eastAsia="Times New Roman" w:hAnsi="Helvetica" w:cs="Arial"/>
          <w:color w:val="222222"/>
          <w:sz w:val="22"/>
          <w:shd w:val="clear" w:color="auto" w:fill="FFFFFF"/>
        </w:rPr>
        <w:t xml:space="preserve">cell </w:t>
      </w:r>
      <w:r w:rsidR="004E5235" w:rsidRPr="008B5975">
        <w:rPr>
          <w:rFonts w:ascii="Helvetica" w:eastAsia="Times New Roman" w:hAnsi="Helvetica" w:cs="Arial"/>
          <w:color w:val="222222"/>
          <w:sz w:val="22"/>
          <w:shd w:val="clear" w:color="auto" w:fill="FFFFFF"/>
        </w:rPr>
        <w:t xml:space="preserve">lines. </w:t>
      </w:r>
      <w:r w:rsidRPr="008B5975">
        <w:rPr>
          <w:rFonts w:ascii="Helvetica" w:eastAsia="Times New Roman" w:hAnsi="Helvetica" w:cs="Arial"/>
          <w:color w:val="222222"/>
          <w:sz w:val="22"/>
          <w:shd w:val="clear" w:color="auto" w:fill="FFFFFF"/>
        </w:rPr>
        <w:t>We thank Byron Hann and the Preclinical Therapeutics core as well as the Laboratory Animal Resource Center (LARC) at UCSF. We acknowledge support from our colleagues at the Helen Diller Family Comprehensive Cancer Center</w:t>
      </w:r>
      <w:r w:rsidR="00CF0603" w:rsidRPr="008B5975">
        <w:rPr>
          <w:rFonts w:ascii="Helvetica" w:eastAsia="Times New Roman" w:hAnsi="Helvetica" w:cs="Arial"/>
          <w:color w:val="222222"/>
          <w:sz w:val="22"/>
          <w:shd w:val="clear" w:color="auto" w:fill="FFFFFF"/>
        </w:rPr>
        <w:t xml:space="preserve"> and the Breast Oncology Program</w:t>
      </w:r>
      <w:r w:rsidRPr="008B5975">
        <w:rPr>
          <w:rFonts w:ascii="Helvetica" w:eastAsia="Times New Roman" w:hAnsi="Helvetica" w:cs="Arial"/>
          <w:color w:val="222222"/>
          <w:sz w:val="22"/>
          <w:shd w:val="clear" w:color="auto" w:fill="FFFFFF"/>
        </w:rPr>
        <w:t xml:space="preserve">. This work was supported by grants from the NIH to H.G. (R00CA194077 and </w:t>
      </w:r>
      <w:r w:rsidR="00F31AAB" w:rsidRPr="008B5975">
        <w:rPr>
          <w:rFonts w:ascii="Helvetica" w:eastAsia="Times New Roman" w:hAnsi="Helvetica" w:cs="Arial"/>
          <w:color w:val="222222"/>
          <w:sz w:val="22"/>
          <w:shd w:val="clear" w:color="auto" w:fill="FFFFFF"/>
        </w:rPr>
        <w:t>R01CA240984</w:t>
      </w:r>
      <w:r w:rsidRPr="008B5975">
        <w:rPr>
          <w:rFonts w:ascii="Helvetica" w:eastAsia="Times New Roman" w:hAnsi="Helvetica" w:cs="Arial"/>
          <w:color w:val="222222"/>
          <w:sz w:val="22"/>
          <w:shd w:val="clear" w:color="auto" w:fill="FFFFFF"/>
        </w:rPr>
        <w:t xml:space="preserve">). L.F. was supported by NIH training grant T32CA108462-15. </w:t>
      </w:r>
      <w:r w:rsidR="008F6A3A" w:rsidRPr="008B5975">
        <w:rPr>
          <w:rFonts w:ascii="Helvetica" w:eastAsia="Times New Roman" w:hAnsi="Helvetica" w:cs="Arial"/>
          <w:color w:val="222222"/>
          <w:sz w:val="22"/>
          <w:shd w:val="clear" w:color="auto" w:fill="FFFFFF"/>
        </w:rPr>
        <w:t xml:space="preserve">A.N. was supported by DoD PRCRP Horizon Award W81XWH-19-1-0594. </w:t>
      </w:r>
      <w:r w:rsidRPr="008B5975">
        <w:rPr>
          <w:rFonts w:ascii="Helvetica" w:eastAsia="Times New Roman" w:hAnsi="Helvetica" w:cs="Arial"/>
          <w:color w:val="222222"/>
          <w:sz w:val="22"/>
          <w:shd w:val="clear" w:color="auto" w:fill="FFFFFF"/>
        </w:rPr>
        <w:t>S.Z. was supported by an HHMI medical research fellowship.</w:t>
      </w:r>
    </w:p>
    <w:p w14:paraId="57AC6E19" w14:textId="77777777" w:rsidR="00A25D41" w:rsidRPr="008B5975" w:rsidRDefault="00A25D41" w:rsidP="00EE1231">
      <w:pPr>
        <w:rPr>
          <w:rFonts w:ascii="Helvetica" w:eastAsia="Times New Roman" w:hAnsi="Helvetica" w:cs="Arial"/>
          <w:color w:val="222222"/>
          <w:sz w:val="22"/>
          <w:shd w:val="clear" w:color="auto" w:fill="FFFFFF"/>
        </w:rPr>
      </w:pPr>
    </w:p>
    <w:p w14:paraId="0D08A03C" w14:textId="77777777" w:rsidR="00A25D41" w:rsidRPr="008B5975" w:rsidRDefault="00A25D41" w:rsidP="00EE1231">
      <w:pPr>
        <w:rPr>
          <w:rFonts w:ascii="Helvetica" w:eastAsia="Times New Roman" w:hAnsi="Helvetica" w:cs="Arial"/>
          <w:color w:val="222222"/>
          <w:sz w:val="22"/>
          <w:shd w:val="clear" w:color="auto" w:fill="FFFFFF"/>
        </w:rPr>
      </w:pPr>
    </w:p>
    <w:p w14:paraId="1EF7C789" w14:textId="77777777" w:rsidR="00A25D41" w:rsidRPr="008B5975" w:rsidRDefault="00A25D41" w:rsidP="00EE1231">
      <w:pPr>
        <w:rPr>
          <w:rFonts w:ascii="Helvetica" w:eastAsia="Times New Roman" w:hAnsi="Helvetica" w:cs="Arial"/>
          <w:color w:val="222222"/>
          <w:sz w:val="22"/>
          <w:shd w:val="clear" w:color="auto" w:fill="FFFFFF"/>
        </w:rPr>
      </w:pPr>
    </w:p>
    <w:p w14:paraId="22AE8CEA" w14:textId="77777777" w:rsidR="00A25D41" w:rsidRPr="008B5975" w:rsidRDefault="00A25D41" w:rsidP="00EE1231">
      <w:pPr>
        <w:rPr>
          <w:rFonts w:ascii="Helvetica" w:eastAsia="Times New Roman" w:hAnsi="Helvetica" w:cs="Arial"/>
          <w:color w:val="222222"/>
          <w:sz w:val="22"/>
          <w:shd w:val="clear" w:color="auto" w:fill="FFFFFF"/>
        </w:rPr>
      </w:pPr>
    </w:p>
    <w:p w14:paraId="255AB8BD" w14:textId="77777777" w:rsidR="00A25D41" w:rsidRPr="008B5975" w:rsidRDefault="00A25D41" w:rsidP="00EE1231">
      <w:pPr>
        <w:rPr>
          <w:rFonts w:ascii="Helvetica" w:eastAsia="Times New Roman" w:hAnsi="Helvetica" w:cs="Arial"/>
          <w:color w:val="222222"/>
          <w:sz w:val="22"/>
          <w:shd w:val="clear" w:color="auto" w:fill="FFFFFF"/>
        </w:rPr>
      </w:pPr>
    </w:p>
    <w:p w14:paraId="380DAA39" w14:textId="77777777" w:rsidR="005844EE" w:rsidRPr="008B5975" w:rsidRDefault="005844EE" w:rsidP="00EE1231">
      <w:pPr>
        <w:rPr>
          <w:rFonts w:ascii="Helvetica" w:eastAsia="Times New Roman" w:hAnsi="Helvetica" w:cs="Arial"/>
          <w:color w:val="222222"/>
          <w:sz w:val="22"/>
          <w:shd w:val="clear" w:color="auto" w:fill="FFFFFF"/>
        </w:rPr>
      </w:pPr>
    </w:p>
    <w:p w14:paraId="0F850FCB" w14:textId="77777777" w:rsidR="00B0708C" w:rsidRDefault="00B0708C">
      <w:pPr>
        <w:rPr>
          <w:rFonts w:ascii="Helvetica" w:hAnsi="Helvetica" w:cs="Arial"/>
          <w:b/>
          <w:sz w:val="22"/>
        </w:rPr>
      </w:pPr>
    </w:p>
    <w:p w14:paraId="492B3167" w14:textId="39F63754" w:rsidR="000B6576" w:rsidRDefault="000E303D">
      <w:pPr>
        <w:rPr>
          <w:ins w:id="289" w:author="Lisa Fish" w:date="2020-01-06T16:47:00Z"/>
          <w:rFonts w:ascii="Helvetica" w:hAnsi="Helvetica" w:cs="Arial"/>
          <w:b/>
          <w:sz w:val="22"/>
        </w:rPr>
      </w:pPr>
      <w:r>
        <w:rPr>
          <w:rFonts w:ascii="Helvetica" w:hAnsi="Helvetica" w:cs="Arial"/>
          <w:b/>
          <w:sz w:val="22"/>
        </w:rPr>
        <w:lastRenderedPageBreak/>
        <w:t>Supplemental</w:t>
      </w:r>
      <w:r w:rsidR="00274E1E">
        <w:rPr>
          <w:rFonts w:ascii="Helvetica" w:hAnsi="Helvetica" w:cs="Arial"/>
          <w:b/>
          <w:sz w:val="22"/>
        </w:rPr>
        <w:t xml:space="preserve"> Figures</w:t>
      </w:r>
    </w:p>
    <w:p w14:paraId="734AF470" w14:textId="77777777" w:rsidR="005F43B5" w:rsidRDefault="005F43B5">
      <w:pPr>
        <w:rPr>
          <w:ins w:id="290" w:author="Lisa Fish" w:date="2020-01-06T15:49:00Z"/>
          <w:rFonts w:ascii="Helvetica" w:hAnsi="Helvetica" w:cs="Arial"/>
          <w:b/>
          <w:sz w:val="22"/>
        </w:rPr>
      </w:pPr>
    </w:p>
    <w:p w14:paraId="306B042F" w14:textId="67F7C5FD" w:rsidR="00FC7CFA" w:rsidRPr="00B0708C" w:rsidRDefault="00497FB5">
      <w:pPr>
        <w:rPr>
          <w:rFonts w:ascii="Helvetica" w:hAnsi="Helvetica" w:cs="Arial"/>
          <w:b/>
          <w:sz w:val="22"/>
        </w:rPr>
      </w:pPr>
      <w:r w:rsidRPr="00962F60">
        <w:rPr>
          <w:rFonts w:ascii="Helvetica" w:hAnsi="Helvetica" w:cs="Arial"/>
          <w:b/>
          <w:noProof/>
          <w:sz w:val="22"/>
        </w:rPr>
        <w:drawing>
          <wp:inline distT="0" distB="0" distL="0" distR="0" wp14:anchorId="08FDEC4D" wp14:editId="5EFBC027">
            <wp:extent cx="6246891" cy="1457608"/>
            <wp:effectExtent l="0" t="0" r="1905" b="0"/>
            <wp:docPr id="3" name="Picture 3" descr="Macintosh HD:Users:lisafish:Desktop:Fig S1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safish:Desktop:Fig S1 cell.ep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6891" cy="1457608"/>
                    </a:xfrm>
                    <a:prstGeom prst="rect">
                      <a:avLst/>
                    </a:prstGeom>
                    <a:noFill/>
                    <a:ln>
                      <a:noFill/>
                    </a:ln>
                  </pic:spPr>
                </pic:pic>
              </a:graphicData>
            </a:graphic>
          </wp:inline>
        </w:drawing>
      </w:r>
      <w:r w:rsidR="00274E1E">
        <w:rPr>
          <w:rFonts w:ascii="Helvetica" w:hAnsi="Helvetica" w:cs="Arial"/>
          <w:b/>
          <w:sz w:val="18"/>
          <w:szCs w:val="20"/>
        </w:rPr>
        <w:t>Fig. S1.</w:t>
      </w:r>
      <w:r w:rsidR="00FC7CFA" w:rsidRPr="008B5975">
        <w:rPr>
          <w:rFonts w:ascii="Helvetica" w:hAnsi="Helvetica" w:cs="Arial"/>
          <w:b/>
          <w:sz w:val="18"/>
          <w:szCs w:val="20"/>
        </w:rPr>
        <w:t xml:space="preserve"> SNRPA1 interacts with RNA structural element SSE and regulates cassette exon splicing. </w:t>
      </w:r>
    </w:p>
    <w:p w14:paraId="0ADAFB08" w14:textId="71BE96AD" w:rsidR="00327CF6" w:rsidRDefault="00274E1E">
      <w:pPr>
        <w:rPr>
          <w:ins w:id="291" w:author="Lisa Fish" w:date="2020-01-06T16:29:00Z"/>
          <w:rFonts w:ascii="Helvetica" w:hAnsi="Helvetica" w:cs="Arial"/>
          <w:sz w:val="18"/>
          <w:szCs w:val="20"/>
        </w:rPr>
      </w:pPr>
      <w:r w:rsidRPr="00FD6A45">
        <w:rPr>
          <w:rFonts w:ascii="Helvetica" w:hAnsi="Helvetica" w:cs="Arial"/>
          <w:sz w:val="18"/>
          <w:szCs w:val="20"/>
        </w:rPr>
        <w:t>(</w:t>
      </w:r>
      <w:r>
        <w:rPr>
          <w:rFonts w:ascii="Helvetica" w:hAnsi="Helvetica" w:cs="Arial"/>
          <w:b/>
          <w:sz w:val="18"/>
          <w:szCs w:val="20"/>
        </w:rPr>
        <w:t>A</w:t>
      </w:r>
      <w:r w:rsidRPr="00FD6A45">
        <w:rPr>
          <w:rFonts w:ascii="Helvetica" w:hAnsi="Helvetica" w:cs="Arial"/>
          <w:sz w:val="18"/>
          <w:szCs w:val="20"/>
        </w:rPr>
        <w:t>)</w:t>
      </w:r>
      <w:r w:rsidR="00CF543C" w:rsidRPr="008B5975">
        <w:rPr>
          <w:rFonts w:ascii="Helvetica" w:hAnsi="Helvetica" w:cs="Arial"/>
          <w:b/>
          <w:sz w:val="18"/>
          <w:szCs w:val="20"/>
        </w:rPr>
        <w:t xml:space="preserve"> </w:t>
      </w:r>
      <w:ins w:id="292" w:author="Lisa Fish" w:date="2020-01-08T15:04:00Z">
        <w:r w:rsidR="00B86FE5">
          <w:rPr>
            <w:rFonts w:ascii="Helvetica" w:hAnsi="Helvetica" w:cs="Arial"/>
            <w:sz w:val="18"/>
            <w:szCs w:val="20"/>
          </w:rPr>
          <w:t xml:space="preserve">Cumulative distribution plot showing </w:t>
        </w:r>
      </w:ins>
      <w:ins w:id="293" w:author="Lisa Fish" w:date="2020-01-08T15:05:00Z">
        <w:r w:rsidR="00B86FE5">
          <w:rPr>
            <w:rFonts w:ascii="Helvetica" w:hAnsi="Helvetica" w:cs="Arial"/>
            <w:sz w:val="18"/>
            <w:szCs w:val="20"/>
          </w:rPr>
          <w:t xml:space="preserve">a significant increase in splicing </w:t>
        </w:r>
      </w:ins>
      <w:ins w:id="294" w:author="Lisa Fish" w:date="2020-01-08T16:36:00Z">
        <w:r w:rsidR="00B03809">
          <w:rPr>
            <w:rFonts w:ascii="Helvetica" w:hAnsi="Helvetica" w:cs="Arial"/>
            <w:sz w:val="18"/>
            <w:szCs w:val="20"/>
          </w:rPr>
          <w:t xml:space="preserve">of exons harboring </w:t>
        </w:r>
      </w:ins>
      <w:ins w:id="295" w:author="Lisa Fish" w:date="2020-01-08T16:37:00Z">
        <w:r w:rsidR="00B03809">
          <w:rPr>
            <w:rFonts w:ascii="Helvetica" w:hAnsi="Helvetica" w:cs="Arial"/>
            <w:sz w:val="18"/>
            <w:szCs w:val="20"/>
          </w:rPr>
          <w:t>SSEs compared to those without SSEs.</w:t>
        </w:r>
      </w:ins>
      <w:r w:rsidR="00547D27" w:rsidRPr="008B5975">
        <w:rPr>
          <w:rFonts w:ascii="Helvetica" w:hAnsi="Helvetica" w:cs="Arial"/>
          <w:sz w:val="18"/>
          <w:szCs w:val="20"/>
        </w:rPr>
        <w:t xml:space="preserve"> </w:t>
      </w:r>
      <w:r w:rsidRPr="00FD6A45">
        <w:rPr>
          <w:rFonts w:ascii="Helvetica" w:hAnsi="Helvetica" w:cs="Arial"/>
          <w:sz w:val="18"/>
          <w:szCs w:val="20"/>
        </w:rPr>
        <w:t>(</w:t>
      </w:r>
      <w:r>
        <w:rPr>
          <w:rFonts w:ascii="Helvetica" w:hAnsi="Helvetica" w:cs="Arial"/>
          <w:b/>
          <w:sz w:val="18"/>
          <w:szCs w:val="20"/>
        </w:rPr>
        <w:t>B</w:t>
      </w:r>
      <w:r w:rsidRPr="00FD6A45">
        <w:rPr>
          <w:rFonts w:ascii="Helvetica" w:hAnsi="Helvetica" w:cs="Arial"/>
          <w:sz w:val="18"/>
          <w:szCs w:val="20"/>
        </w:rPr>
        <w:t>)</w:t>
      </w:r>
      <w:r w:rsidR="00FC7CFA" w:rsidRPr="008B5975">
        <w:rPr>
          <w:rFonts w:ascii="Helvetica" w:hAnsi="Helvetica" w:cs="Arial"/>
          <w:sz w:val="18"/>
          <w:szCs w:val="20"/>
        </w:rPr>
        <w:t xml:space="preserve"> Schemati</w:t>
      </w:r>
      <w:r w:rsidR="00986CEA" w:rsidRPr="008B5975">
        <w:rPr>
          <w:rFonts w:ascii="Helvetica" w:hAnsi="Helvetica" w:cs="Arial"/>
          <w:sz w:val="18"/>
          <w:szCs w:val="20"/>
        </w:rPr>
        <w:t>c</w:t>
      </w:r>
      <w:r w:rsidR="00FC7CFA" w:rsidRPr="008B5975">
        <w:rPr>
          <w:rFonts w:ascii="Helvetica" w:hAnsi="Helvetica" w:cs="Arial"/>
          <w:sz w:val="18"/>
          <w:szCs w:val="20"/>
        </w:rPr>
        <w:t xml:space="preserve"> of synthetic RNA oligo used to </w:t>
      </w:r>
      <w:r w:rsidR="007A4A46" w:rsidRPr="008B5975">
        <w:rPr>
          <w:rFonts w:ascii="Helvetica" w:hAnsi="Helvetica" w:cs="Arial"/>
          <w:sz w:val="18"/>
          <w:szCs w:val="20"/>
        </w:rPr>
        <w:t xml:space="preserve">co-precipitate </w:t>
      </w:r>
      <w:r w:rsidR="00FC7CFA" w:rsidRPr="008B5975">
        <w:rPr>
          <w:rFonts w:ascii="Helvetica" w:hAnsi="Helvetica" w:cs="Arial"/>
          <w:sz w:val="18"/>
          <w:szCs w:val="20"/>
        </w:rPr>
        <w:t>SSE-interacting proteins in MDA-LM2 cell lysate</w:t>
      </w:r>
      <w:r w:rsidR="0063061A" w:rsidRPr="008B5975">
        <w:rPr>
          <w:rFonts w:ascii="Helvetica" w:hAnsi="Helvetica" w:cs="Arial"/>
          <w:sz w:val="18"/>
          <w:szCs w:val="20"/>
        </w:rPr>
        <w:t xml:space="preserve">, which were then identified by mass spectrometry. </w:t>
      </w:r>
      <w:r w:rsidR="00FD6A45" w:rsidRPr="00FD6A45">
        <w:rPr>
          <w:rFonts w:ascii="Helvetica" w:hAnsi="Helvetica" w:cs="Arial"/>
          <w:sz w:val="18"/>
          <w:szCs w:val="20"/>
        </w:rPr>
        <w:t>(</w:t>
      </w:r>
      <w:r w:rsidR="00FD6A45">
        <w:rPr>
          <w:rFonts w:ascii="Helvetica" w:hAnsi="Helvetica" w:cs="Arial"/>
          <w:b/>
          <w:sz w:val="18"/>
          <w:szCs w:val="20"/>
        </w:rPr>
        <w:t>C</w:t>
      </w:r>
      <w:r w:rsidR="00FD6A45" w:rsidRPr="00FD6A45">
        <w:rPr>
          <w:rFonts w:ascii="Helvetica" w:hAnsi="Helvetica" w:cs="Arial"/>
          <w:sz w:val="18"/>
          <w:szCs w:val="20"/>
        </w:rPr>
        <w:t>)</w:t>
      </w:r>
      <w:r w:rsidR="0063061A" w:rsidRPr="008B5975">
        <w:rPr>
          <w:rFonts w:ascii="Helvetica" w:hAnsi="Helvetica" w:cs="Arial"/>
          <w:sz w:val="18"/>
          <w:szCs w:val="20"/>
        </w:rPr>
        <w:t xml:space="preserve"> MDA-LM2 cells were transfected with the SSE3X mimetic depicted in </w:t>
      </w:r>
      <w:r>
        <w:rPr>
          <w:rFonts w:ascii="Helvetica" w:hAnsi="Helvetica" w:cs="Arial"/>
          <w:b/>
          <w:sz w:val="18"/>
          <w:szCs w:val="20"/>
        </w:rPr>
        <w:t>B</w:t>
      </w:r>
      <w:r w:rsidR="0063061A" w:rsidRPr="008B5975">
        <w:rPr>
          <w:rFonts w:ascii="Helvetica" w:hAnsi="Helvetica" w:cs="Arial"/>
          <w:sz w:val="18"/>
          <w:szCs w:val="20"/>
        </w:rPr>
        <w:t xml:space="preserve">. Heatmap shows a significant enrichment </w:t>
      </w:r>
      <w:r w:rsidR="00B512A4" w:rsidRPr="008B5975">
        <w:rPr>
          <w:rFonts w:ascii="Helvetica" w:hAnsi="Helvetica" w:cs="Arial"/>
          <w:sz w:val="18"/>
          <w:szCs w:val="20"/>
        </w:rPr>
        <w:t>of SSEs in exons that have decreased Ψ in cells transfected with the SSE3X mimetic oligo compared to a control scrambled oligo</w:t>
      </w:r>
      <w:r w:rsidR="0063061A" w:rsidRPr="008B5975">
        <w:rPr>
          <w:rFonts w:ascii="Helvetica" w:hAnsi="Helvetica" w:cs="Arial"/>
          <w:sz w:val="18"/>
          <w:szCs w:val="20"/>
        </w:rPr>
        <w:t xml:space="preserve">. </w:t>
      </w:r>
      <w:r w:rsidR="00FD6A45" w:rsidRPr="00FD6A45">
        <w:rPr>
          <w:rFonts w:ascii="Helvetica" w:hAnsi="Helvetica" w:cs="Arial"/>
          <w:sz w:val="18"/>
          <w:szCs w:val="20"/>
        </w:rPr>
        <w:t>(</w:t>
      </w:r>
      <w:r w:rsidR="00FD6A45">
        <w:rPr>
          <w:rFonts w:ascii="Helvetica" w:hAnsi="Helvetica" w:cs="Arial"/>
          <w:b/>
          <w:sz w:val="18"/>
          <w:szCs w:val="20"/>
        </w:rPr>
        <w:t>D</w:t>
      </w:r>
      <w:r w:rsidR="00FD6A45" w:rsidRPr="00FD6A45">
        <w:rPr>
          <w:rFonts w:ascii="Helvetica" w:hAnsi="Helvetica" w:cs="Arial"/>
          <w:sz w:val="18"/>
          <w:szCs w:val="20"/>
        </w:rPr>
        <w:t>)</w:t>
      </w:r>
      <w:r w:rsidR="00816E0B" w:rsidRPr="008B5975">
        <w:rPr>
          <w:rFonts w:ascii="Helvetica" w:hAnsi="Helvetica" w:cs="Arial"/>
          <w:sz w:val="18"/>
          <w:szCs w:val="20"/>
        </w:rPr>
        <w:t xml:space="preserve"> Bar graphs showing relative SNRPA1 protein level in MDA-parental and MDA231-LM2 cells as measured by label free quantitation mass spectrometry, respectively. </w:t>
      </w:r>
      <w:r w:rsidR="00816E0B" w:rsidRPr="008B5975">
        <w:rPr>
          <w:rFonts w:ascii="Helvetica" w:hAnsi="Helvetica" w:cs="Arial"/>
          <w:i/>
          <w:sz w:val="18"/>
          <w:szCs w:val="20"/>
        </w:rPr>
        <w:t>n</w:t>
      </w:r>
      <w:r w:rsidR="00816E0B" w:rsidRPr="008B5975">
        <w:rPr>
          <w:rFonts w:ascii="Helvetica" w:hAnsi="Helvetica" w:cs="Arial"/>
          <w:sz w:val="18"/>
          <w:szCs w:val="20"/>
        </w:rPr>
        <w:t xml:space="preserve">= 3 biological replicates. </w:t>
      </w:r>
    </w:p>
    <w:p w14:paraId="77D487E3" w14:textId="77777777" w:rsidR="00327CF6" w:rsidRDefault="00327CF6">
      <w:pPr>
        <w:rPr>
          <w:ins w:id="296" w:author="Lisa Fish" w:date="2020-01-06T16:29:00Z"/>
          <w:rFonts w:ascii="Helvetica" w:hAnsi="Helvetica" w:cs="Arial"/>
          <w:sz w:val="18"/>
          <w:szCs w:val="20"/>
        </w:rPr>
      </w:pPr>
    </w:p>
    <w:p w14:paraId="3CA2A95D" w14:textId="27559309" w:rsidR="00327CF6" w:rsidRPr="008B5975" w:rsidRDefault="00F96A99">
      <w:pPr>
        <w:rPr>
          <w:rFonts w:ascii="Helvetica" w:hAnsi="Helvetica" w:cs="Arial"/>
          <w:sz w:val="18"/>
          <w:szCs w:val="20"/>
        </w:rPr>
      </w:pPr>
      <w:r w:rsidRPr="008B5975">
        <w:rPr>
          <w:rFonts w:ascii="Helvetica" w:hAnsi="Helvetica" w:cs="Arial"/>
          <w:sz w:val="18"/>
          <w:szCs w:val="20"/>
        </w:rPr>
        <w:t xml:space="preserve"> </w:t>
      </w:r>
    </w:p>
    <w:p w14:paraId="578F4C38" w14:textId="77777777" w:rsidR="00A25D41" w:rsidRPr="008B5975" w:rsidRDefault="00A25D41">
      <w:pPr>
        <w:rPr>
          <w:rFonts w:ascii="Helvetica" w:hAnsi="Helvetica" w:cs="Arial"/>
          <w:sz w:val="18"/>
          <w:szCs w:val="20"/>
        </w:rPr>
      </w:pPr>
    </w:p>
    <w:p w14:paraId="2F6BDA8F" w14:textId="57B87F5B" w:rsidR="00A25D41" w:rsidRPr="008B5975" w:rsidRDefault="00497FB5" w:rsidP="00EF325A">
      <w:pPr>
        <w:jc w:val="center"/>
        <w:rPr>
          <w:rFonts w:ascii="Helvetica" w:hAnsi="Helvetica" w:cs="Arial"/>
          <w:sz w:val="18"/>
          <w:szCs w:val="20"/>
        </w:rPr>
      </w:pPr>
      <w:r w:rsidRPr="00962F60">
        <w:rPr>
          <w:rFonts w:ascii="Helvetica" w:hAnsi="Helvetica" w:cs="Arial"/>
          <w:noProof/>
          <w:sz w:val="18"/>
          <w:szCs w:val="20"/>
        </w:rPr>
        <w:drawing>
          <wp:inline distT="0" distB="0" distL="0" distR="0" wp14:anchorId="68208339" wp14:editId="159E2173">
            <wp:extent cx="4146232" cy="3519535"/>
            <wp:effectExtent l="0" t="0" r="0" b="11430"/>
            <wp:docPr id="4" name="Picture 4" descr="Macintosh HD:Users:lisafish:Desktop:Fig S2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safish:Desktop:Fig S2 cell.ep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6987" cy="3520176"/>
                    </a:xfrm>
                    <a:prstGeom prst="rect">
                      <a:avLst/>
                    </a:prstGeom>
                    <a:noFill/>
                    <a:ln>
                      <a:noFill/>
                    </a:ln>
                  </pic:spPr>
                </pic:pic>
              </a:graphicData>
            </a:graphic>
          </wp:inline>
        </w:drawing>
      </w:r>
    </w:p>
    <w:p w14:paraId="19369B8C" w14:textId="6A505848" w:rsidR="00327CF6" w:rsidRDefault="00274E1E">
      <w:pPr>
        <w:rPr>
          <w:ins w:id="297" w:author="Lisa Fish" w:date="2020-01-06T16:30:00Z"/>
          <w:rFonts w:ascii="Helvetica" w:hAnsi="Helvetica" w:cs="Arial"/>
          <w:b/>
          <w:sz w:val="18"/>
          <w:szCs w:val="20"/>
        </w:rPr>
      </w:pPr>
      <w:r>
        <w:rPr>
          <w:rFonts w:ascii="Helvetica" w:hAnsi="Helvetica" w:cs="Arial"/>
          <w:b/>
          <w:sz w:val="18"/>
          <w:szCs w:val="20"/>
        </w:rPr>
        <w:t>Fig. S2.</w:t>
      </w:r>
      <w:r w:rsidR="00801C59" w:rsidRPr="008B5975">
        <w:rPr>
          <w:rFonts w:ascii="Helvetica" w:hAnsi="Helvetica" w:cs="Arial"/>
          <w:b/>
          <w:sz w:val="18"/>
          <w:szCs w:val="20"/>
        </w:rPr>
        <w:t xml:space="preserve"> </w:t>
      </w:r>
      <w:ins w:id="298" w:author="Lisa Fish" w:date="2020-01-06T17:20:00Z">
        <w:r w:rsidR="00B733FC">
          <w:rPr>
            <w:rFonts w:ascii="Helvetica" w:hAnsi="Helvetica" w:cs="Arial"/>
            <w:b/>
            <w:sz w:val="18"/>
            <w:szCs w:val="20"/>
          </w:rPr>
          <w:t xml:space="preserve">SNRPA1 controls cassette alternative splicing </w:t>
        </w:r>
      </w:ins>
      <w:ins w:id="299" w:author="Lisa Fish" w:date="2020-01-07T11:40:00Z">
        <w:r w:rsidR="00B45E02">
          <w:rPr>
            <w:rFonts w:ascii="Helvetica" w:hAnsi="Helvetica" w:cs="Arial"/>
            <w:b/>
            <w:sz w:val="18"/>
            <w:szCs w:val="20"/>
          </w:rPr>
          <w:t xml:space="preserve">of </w:t>
        </w:r>
      </w:ins>
      <w:ins w:id="300" w:author="Lisa Fish" w:date="2020-01-07T11:41:00Z">
        <w:r w:rsidR="00B45E02">
          <w:rPr>
            <w:rFonts w:ascii="Helvetica" w:hAnsi="Helvetica" w:cs="Arial"/>
            <w:b/>
            <w:sz w:val="18"/>
            <w:szCs w:val="20"/>
          </w:rPr>
          <w:t>a limited set of genes</w:t>
        </w:r>
      </w:ins>
    </w:p>
    <w:p w14:paraId="382AD5E6" w14:textId="2D991F65" w:rsidR="00327CF6" w:rsidRPr="008B5975" w:rsidRDefault="00327CF6" w:rsidP="00327CF6">
      <w:pPr>
        <w:rPr>
          <w:ins w:id="301" w:author="Lisa Fish" w:date="2020-01-06T16:30:00Z"/>
          <w:rFonts w:ascii="Helvetica" w:hAnsi="Helvetica" w:cs="Arial"/>
          <w:sz w:val="18"/>
          <w:szCs w:val="20"/>
        </w:rPr>
      </w:pPr>
      <w:ins w:id="302" w:author="Lisa Fish" w:date="2020-01-06T16:30:00Z">
        <w:r>
          <w:rPr>
            <w:rFonts w:ascii="Helvetica" w:hAnsi="Helvetica" w:cs="Arial"/>
            <w:sz w:val="18"/>
            <w:szCs w:val="20"/>
          </w:rPr>
          <w:t>(</w:t>
        </w:r>
        <w:r w:rsidRPr="00962F60">
          <w:rPr>
            <w:rFonts w:ascii="Helvetica" w:hAnsi="Helvetica" w:cs="Arial"/>
            <w:b/>
            <w:sz w:val="18"/>
            <w:szCs w:val="20"/>
          </w:rPr>
          <w:t>A</w:t>
        </w:r>
        <w:r>
          <w:rPr>
            <w:rFonts w:ascii="Helvetica" w:hAnsi="Helvetica" w:cs="Arial"/>
            <w:sz w:val="18"/>
            <w:szCs w:val="20"/>
          </w:rPr>
          <w:t xml:space="preserve">) </w:t>
        </w:r>
        <w:r w:rsidRPr="008B5975">
          <w:rPr>
            <w:rFonts w:ascii="Helvetica" w:hAnsi="Helvetica" w:cs="Arial"/>
            <w:sz w:val="18"/>
            <w:szCs w:val="20"/>
          </w:rPr>
          <w:t xml:space="preserve">RNA-seq tracks showing reads from SNRPA1 CLIP-seq </w:t>
        </w:r>
        <w:r w:rsidRPr="008B5975">
          <w:rPr>
            <w:rFonts w:ascii="Helvetica" w:hAnsi="Helvetica" w:cs="Arial"/>
            <w:sz w:val="18"/>
            <w:szCs w:val="20"/>
          </w:rPr>
          <w:fldChar w:fldCharType="begin"/>
        </w:r>
      </w:ins>
      <w:ins w:id="303" w:author="Lisa Fish" w:date="2020-01-06T16:34:00Z">
        <w:r>
          <w:rPr>
            <w:rFonts w:ascii="Helvetica" w:hAnsi="Helvetica" w:cs="Arial"/>
            <w:sz w:val="18"/>
            <w:szCs w:val="20"/>
          </w:rPr>
          <w:instrText xml:space="preserve"> ADDIN ZOTERO_ITEM CSL_CITATION {"citationID":"IXKv5PyU","properties":{"formattedCitation":"(Moore et al., 2014)","plainCitation":"(Moore et al., 2014)","noteIndex":0},"citationItems":[{"id":5709,"uris":["http://zotero.org/users/4940095/items/49QLI3MS"],"uri":["http://zotero.org/users/4940095/items/49QLI3MS"],"itemData":{"id":5709,"type":"article-journal","abstract":"The identification of sites where RNA-binding proteins (RNABPs) interact with target RNAs opens the door to understanding the vast complexity of RNA regulation. UV cross-linking and immunoprecipitation (CLIP) is a transformative technology in which RNAs purified from in vivo cross-linked RNA-protein complexes are sequenced to reveal footprints of RNABP:RNA contacts. CLIP combined with high-throughput sequencing (HITS-CLIP) is a generalizable strategy to produce transcriptome-wide maps of RNA binding with higher accuracy and resolution than standard RNA immunoprecipitation (RIP) profiling or purely computational approaches. The application of CLIP to Argonaute proteins has expanded the utility of this approach to mapping binding sites for microRNAs and other small regulatory RNAs. Finally, recent advances in data analysis take advantage of cross-link-induced mutation sites (CIMS) to refine RNA-binding maps to single-nucleotide resolution. Once IP conditions are established, HITS-CLIP takes </w:instrText>
        </w:r>
        <w:r>
          <w:rPr>
            <w:rFonts w:ascii="Monaco" w:hAnsi="Monaco" w:cs="Monaco"/>
            <w:sz w:val="18"/>
            <w:szCs w:val="20"/>
          </w:rPr>
          <w:instrText>∼</w:instrText>
        </w:r>
        <w:r>
          <w:rPr>
            <w:rFonts w:ascii="Helvetica" w:hAnsi="Helvetica" w:cs="Arial"/>
            <w:sz w:val="18"/>
            <w:szCs w:val="20"/>
          </w:rPr>
          <w:instrText xml:space="preserve">8 d to prepare RNA for sequencing. Established pipelines for data analysis, including those for CIMS, take 3-4 d.","container-title":"Nature Protocols","DOI":"10.1038/nprot.2014.012","ISSN":"1750-2799","issue":"2","journalAbbreviation":"Nat Protoc","language":"eng","note":"PMID: 24407355\nPMCID: PMC4156013","page":"263-293","source":"PubMed","title":"Mapping Argonaute and conventional RNA-binding protein interactions with RNA at single-nucleotide resolution using HITS-CLIP and CIMS analysis","volume":"9","author":[{"family":"Moore","given":"Michael J."},{"family":"Zhang","given":"Chaolin"},{"family":"Gantman","given":"Emily Conn"},{"family":"Mele","given":"Aldo"},{"family":"Darnell","given":"Jennifer C."},{"family":"Darnell","given":"Robert B."}],"issued":{"date-parts":[["2014",2]]}},"label":"page"}],"schema":"https://github.com/citation-style-language/schema/raw/master/csl-citation.json"} </w:instrText>
        </w:r>
      </w:ins>
      <w:ins w:id="304" w:author="Lisa Fish" w:date="2020-01-06T16:30:00Z">
        <w:r w:rsidRPr="008B5975">
          <w:rPr>
            <w:rFonts w:ascii="Helvetica" w:hAnsi="Helvetica" w:cs="Arial"/>
            <w:sz w:val="18"/>
            <w:szCs w:val="20"/>
          </w:rPr>
          <w:fldChar w:fldCharType="separate"/>
        </w:r>
      </w:ins>
      <w:ins w:id="305" w:author="Lisa Fish" w:date="2020-01-06T16:31:00Z">
        <w:r>
          <w:rPr>
            <w:rFonts w:ascii="Helvetica" w:hAnsi="Helvetica"/>
            <w:sz w:val="18"/>
          </w:rPr>
          <w:t>(Moore et al., 2014)</w:t>
        </w:r>
      </w:ins>
      <w:ins w:id="306" w:author="Lisa Fish" w:date="2020-01-06T16:30:00Z">
        <w:r w:rsidRPr="008B5975">
          <w:rPr>
            <w:rFonts w:ascii="Helvetica" w:hAnsi="Helvetica" w:cs="Arial"/>
            <w:sz w:val="18"/>
            <w:szCs w:val="20"/>
          </w:rPr>
          <w:fldChar w:fldCharType="end"/>
        </w:r>
        <w:r w:rsidRPr="008B5975">
          <w:rPr>
            <w:rFonts w:ascii="Helvetica" w:hAnsi="Helvetica" w:cs="Arial"/>
            <w:sz w:val="18"/>
            <w:szCs w:val="20"/>
          </w:rPr>
          <w:t xml:space="preserve"> mapped to RNU2-1. </w:t>
        </w:r>
        <w:r w:rsidRPr="008B5975">
          <w:rPr>
            <w:rFonts w:ascii="Helvetica" w:hAnsi="Helvetica" w:cs="Arial"/>
            <w:i/>
            <w:sz w:val="18"/>
            <w:szCs w:val="20"/>
          </w:rPr>
          <w:t>n</w:t>
        </w:r>
        <w:r w:rsidRPr="008B5975">
          <w:rPr>
            <w:rFonts w:ascii="Helvetica" w:hAnsi="Helvetica" w:cs="Arial"/>
            <w:sz w:val="18"/>
            <w:szCs w:val="20"/>
          </w:rPr>
          <w:t xml:space="preserve"> = 2 biological replicates. </w:t>
        </w:r>
      </w:ins>
      <w:ins w:id="307" w:author="Lisa Fish" w:date="2020-01-06T17:17:00Z">
        <w:r w:rsidR="00950F63" w:rsidRPr="00FD6A45">
          <w:rPr>
            <w:rFonts w:ascii="Helvetica" w:hAnsi="Helvetica" w:cs="Arial"/>
            <w:sz w:val="18"/>
            <w:szCs w:val="20"/>
          </w:rPr>
          <w:t>(</w:t>
        </w:r>
        <w:r w:rsidR="00950F63">
          <w:rPr>
            <w:rFonts w:ascii="Helvetica" w:hAnsi="Helvetica" w:cs="Arial"/>
            <w:b/>
            <w:sz w:val="18"/>
            <w:szCs w:val="20"/>
          </w:rPr>
          <w:t>B</w:t>
        </w:r>
        <w:r w:rsidR="00950F63" w:rsidRPr="00FD6A45">
          <w:rPr>
            <w:rFonts w:ascii="Helvetica" w:hAnsi="Helvetica" w:cs="Arial"/>
            <w:sz w:val="18"/>
            <w:szCs w:val="20"/>
          </w:rPr>
          <w:t>)</w:t>
        </w:r>
        <w:r w:rsidR="00950F63" w:rsidRPr="008B5975">
          <w:rPr>
            <w:rFonts w:ascii="Helvetica" w:hAnsi="Helvetica" w:cs="Arial"/>
            <w:sz w:val="18"/>
            <w:szCs w:val="20"/>
          </w:rPr>
          <w:t xml:space="preserve"> Two-dimensional heatmaps showing significant anti-correlations of SNRPA1 knockdown-dependent ΔΨ and ΔΨ in MDA-LM2 vs MDA-parental cells and with SNRPA1 overexpression-dependent ΔΨ. </w:t>
        </w:r>
      </w:ins>
      <w:ins w:id="308" w:author="Lisa Fish" w:date="2020-01-06T16:30:00Z">
        <w:r w:rsidRPr="00FD6A45">
          <w:rPr>
            <w:rFonts w:ascii="Helvetica" w:hAnsi="Helvetica" w:cs="Arial"/>
            <w:sz w:val="18"/>
            <w:szCs w:val="20"/>
          </w:rPr>
          <w:t>(</w:t>
        </w:r>
        <w:r w:rsidR="00950F63">
          <w:rPr>
            <w:rFonts w:ascii="Helvetica" w:hAnsi="Helvetica" w:cs="Arial"/>
            <w:b/>
            <w:sz w:val="18"/>
            <w:szCs w:val="20"/>
          </w:rPr>
          <w:t>C</w:t>
        </w:r>
        <w:r w:rsidRPr="00FD6A45">
          <w:rPr>
            <w:rFonts w:ascii="Helvetica" w:hAnsi="Helvetica" w:cs="Arial"/>
            <w:sz w:val="18"/>
            <w:szCs w:val="20"/>
          </w:rPr>
          <w:t>)</w:t>
        </w:r>
        <w:r w:rsidRPr="008B5975">
          <w:rPr>
            <w:rFonts w:ascii="Helvetica" w:hAnsi="Helvetica" w:cs="Arial"/>
            <w:sz w:val="18"/>
            <w:szCs w:val="20"/>
          </w:rPr>
          <w:t xml:space="preserve"> Heatmaps showing no </w:t>
        </w:r>
      </w:ins>
      <w:ins w:id="309" w:author="Lisa Fish" w:date="2020-01-08T17:01:00Z">
        <w:r w:rsidR="004433F4">
          <w:rPr>
            <w:rFonts w:ascii="Helvetica" w:hAnsi="Helvetica" w:cs="Arial"/>
            <w:sz w:val="18"/>
            <w:szCs w:val="20"/>
          </w:rPr>
          <w:t xml:space="preserve">significant </w:t>
        </w:r>
      </w:ins>
      <w:ins w:id="310" w:author="Lisa Fish" w:date="2020-01-06T16:30:00Z">
        <w:r w:rsidRPr="008B5975">
          <w:rPr>
            <w:rFonts w:ascii="Helvetica" w:hAnsi="Helvetica" w:cs="Arial"/>
            <w:sz w:val="18"/>
            <w:szCs w:val="20"/>
          </w:rPr>
          <w:t>enrichment of SNRPA1 binding sites in exons (and</w:t>
        </w:r>
      </w:ins>
      <w:ins w:id="311" w:author="Lisa Fish" w:date="2020-01-08T17:01:00Z">
        <w:r w:rsidR="004433F4">
          <w:rPr>
            <w:rFonts w:ascii="Helvetica" w:hAnsi="Helvetica" w:cs="Arial"/>
            <w:sz w:val="18"/>
            <w:szCs w:val="20"/>
          </w:rPr>
          <w:t xml:space="preserve"> flanking introns</w:t>
        </w:r>
      </w:ins>
      <w:ins w:id="312" w:author="Lisa Fish" w:date="2020-01-06T16:30:00Z">
        <w:r w:rsidRPr="008B5975">
          <w:rPr>
            <w:rFonts w:ascii="Helvetica" w:hAnsi="Helvetica" w:cs="Arial"/>
            <w:sz w:val="18"/>
            <w:szCs w:val="20"/>
          </w:rPr>
          <w:t xml:space="preserve">) with decreased ΔΨ in MDA-LM2 cells with siRNA-mediated SNRPB2 (SNRPB’’) or SNRPB (SmB/B’) knockdown compared to control cells, and a significant enrichment of SNRPA1 binding at these sites in MDA-LM2 cells with SNRPA1 knockdown (using three independently targeting siRNAs) compared to control cells. </w:t>
        </w:r>
        <w:r w:rsidRPr="00FD6A45">
          <w:rPr>
            <w:rFonts w:ascii="Helvetica" w:hAnsi="Helvetica" w:cs="Arial"/>
            <w:sz w:val="18"/>
            <w:szCs w:val="20"/>
          </w:rPr>
          <w:t>(</w:t>
        </w:r>
        <w:r w:rsidR="00950F63">
          <w:rPr>
            <w:rFonts w:ascii="Helvetica" w:hAnsi="Helvetica" w:cs="Arial"/>
            <w:b/>
            <w:sz w:val="18"/>
            <w:szCs w:val="20"/>
          </w:rPr>
          <w:t>D</w:t>
        </w:r>
        <w:r w:rsidRPr="00FD6A45">
          <w:rPr>
            <w:rFonts w:ascii="Helvetica" w:hAnsi="Helvetica" w:cs="Arial"/>
            <w:sz w:val="18"/>
            <w:szCs w:val="20"/>
          </w:rPr>
          <w:t xml:space="preserve">) </w:t>
        </w:r>
        <w:r w:rsidRPr="008B5975">
          <w:rPr>
            <w:rFonts w:ascii="Helvetica" w:hAnsi="Helvetica" w:cs="Arial"/>
            <w:sz w:val="18"/>
            <w:szCs w:val="20"/>
          </w:rPr>
          <w:t xml:space="preserve">Splicing reporters were constructed with sequence containing the SNRPA1-binding site from the indicated genes (see Methods), and their relative splicing was assessed by qPCR in MDA-LM2 SNRPA1 knockdown and control cells. </w:t>
        </w:r>
        <w:r w:rsidRPr="008B5975">
          <w:rPr>
            <w:rFonts w:ascii="Helvetica" w:hAnsi="Helvetica" w:cs="Arial"/>
            <w:i/>
            <w:sz w:val="18"/>
            <w:szCs w:val="20"/>
          </w:rPr>
          <w:t>n</w:t>
        </w:r>
        <w:r w:rsidRPr="008B5975">
          <w:rPr>
            <w:rFonts w:ascii="Helvetica" w:hAnsi="Helvetica" w:cs="Arial"/>
            <w:sz w:val="18"/>
            <w:szCs w:val="20"/>
          </w:rPr>
          <w:t xml:space="preserve"> = 3 biological replicates.</w:t>
        </w:r>
      </w:ins>
    </w:p>
    <w:p w14:paraId="123ED0D8" w14:textId="1125F1C4" w:rsidR="00440FB0" w:rsidRPr="008B5975" w:rsidRDefault="00440FB0">
      <w:pPr>
        <w:rPr>
          <w:rFonts w:ascii="Helvetica" w:hAnsi="Helvetica" w:cs="Arial"/>
          <w:sz w:val="18"/>
          <w:szCs w:val="20"/>
        </w:rPr>
      </w:pPr>
    </w:p>
    <w:p w14:paraId="25B98330" w14:textId="77777777" w:rsidR="00E55D60" w:rsidRPr="008B5975" w:rsidRDefault="00E55D60">
      <w:pPr>
        <w:rPr>
          <w:rFonts w:ascii="Helvetica" w:hAnsi="Helvetica" w:cs="Arial"/>
          <w:sz w:val="18"/>
          <w:szCs w:val="20"/>
        </w:rPr>
      </w:pPr>
    </w:p>
    <w:p w14:paraId="5483F107" w14:textId="3A8D506B" w:rsidR="008F309E" w:rsidRPr="008B5975" w:rsidRDefault="008F309E">
      <w:pPr>
        <w:rPr>
          <w:rFonts w:ascii="Helvetica" w:hAnsi="Helvetica" w:cs="Arial"/>
          <w:sz w:val="18"/>
          <w:szCs w:val="20"/>
        </w:rPr>
      </w:pPr>
    </w:p>
    <w:p w14:paraId="6BAB8F0C" w14:textId="3BEF94D7" w:rsidR="008F309E" w:rsidRPr="008B5975" w:rsidRDefault="00F14601">
      <w:pPr>
        <w:rPr>
          <w:rFonts w:ascii="Helvetica" w:hAnsi="Helvetica" w:cs="Arial"/>
          <w:sz w:val="18"/>
          <w:szCs w:val="20"/>
        </w:rPr>
      </w:pPr>
      <w:r w:rsidRPr="00962F60">
        <w:rPr>
          <w:rFonts w:ascii="Helvetica" w:hAnsi="Helvetica" w:cs="Arial"/>
          <w:noProof/>
          <w:sz w:val="18"/>
          <w:szCs w:val="20"/>
        </w:rPr>
        <w:drawing>
          <wp:inline distT="0" distB="0" distL="0" distR="0" wp14:anchorId="4C41B810" wp14:editId="02F1BF12">
            <wp:extent cx="6283931" cy="1805383"/>
            <wp:effectExtent l="0" t="0" r="0" b="0"/>
            <wp:docPr id="10" name="Picture 10" descr="Macintosh HD:Users:lisafish:Desktop:Fig S3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safish:Desktop:Fig S3 cell.e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3931" cy="1805383"/>
                    </a:xfrm>
                    <a:prstGeom prst="rect">
                      <a:avLst/>
                    </a:prstGeom>
                    <a:noFill/>
                    <a:ln>
                      <a:noFill/>
                    </a:ln>
                  </pic:spPr>
                </pic:pic>
              </a:graphicData>
            </a:graphic>
          </wp:inline>
        </w:drawing>
      </w:r>
    </w:p>
    <w:p w14:paraId="2F9BA005" w14:textId="77777777" w:rsidR="008F309E" w:rsidRPr="008B5975" w:rsidRDefault="008F309E">
      <w:pPr>
        <w:rPr>
          <w:rFonts w:ascii="Helvetica" w:hAnsi="Helvetica" w:cs="Arial"/>
          <w:sz w:val="18"/>
          <w:szCs w:val="20"/>
        </w:rPr>
      </w:pPr>
    </w:p>
    <w:p w14:paraId="681BDE61" w14:textId="76F10DC3" w:rsidR="00A03A41" w:rsidRPr="008B5975" w:rsidRDefault="00274E1E" w:rsidP="00A03A41">
      <w:pPr>
        <w:rPr>
          <w:ins w:id="313" w:author="Lisa Fish" w:date="2020-01-06T16:23:00Z"/>
          <w:rFonts w:ascii="Helvetica" w:hAnsi="Helvetica" w:cs="Arial"/>
          <w:b/>
          <w:bCs/>
          <w:sz w:val="18"/>
          <w:szCs w:val="20"/>
        </w:rPr>
      </w:pPr>
      <w:r>
        <w:rPr>
          <w:rFonts w:ascii="Helvetica" w:hAnsi="Helvetica" w:cs="Arial"/>
          <w:b/>
          <w:sz w:val="18"/>
          <w:szCs w:val="20"/>
        </w:rPr>
        <w:t>Fig. S3.</w:t>
      </w:r>
      <w:r w:rsidR="00725CAA" w:rsidRPr="008B5975">
        <w:rPr>
          <w:rFonts w:ascii="Helvetica" w:hAnsi="Helvetica" w:cs="Arial"/>
          <w:b/>
          <w:bCs/>
          <w:sz w:val="18"/>
          <w:szCs w:val="20"/>
        </w:rPr>
        <w:t xml:space="preserve"> </w:t>
      </w:r>
      <w:ins w:id="314" w:author="Lisa Fish" w:date="2020-01-06T16:23:00Z">
        <w:r w:rsidR="00A03A41" w:rsidRPr="008B5975">
          <w:rPr>
            <w:rFonts w:ascii="Helvetica" w:hAnsi="Helvetica" w:cs="Arial"/>
            <w:b/>
            <w:bCs/>
            <w:sz w:val="18"/>
            <w:szCs w:val="20"/>
          </w:rPr>
          <w:t xml:space="preserve">SNRPA1 promotes </w:t>
        </w:r>
      </w:ins>
      <w:ins w:id="315" w:author="Lisa Fish" w:date="2020-01-07T11:41:00Z">
        <w:r w:rsidR="00B45E02">
          <w:rPr>
            <w:rFonts w:ascii="Helvetica" w:hAnsi="Helvetica" w:cs="Arial"/>
            <w:b/>
            <w:bCs/>
            <w:sz w:val="18"/>
            <w:szCs w:val="20"/>
          </w:rPr>
          <w:t>metastatic colonization and invasion</w:t>
        </w:r>
      </w:ins>
    </w:p>
    <w:p w14:paraId="102F1CC9" w14:textId="372DD4BB" w:rsidR="00A03A41" w:rsidRPr="008B5975" w:rsidRDefault="00A03A41" w:rsidP="00A03A41">
      <w:pPr>
        <w:rPr>
          <w:ins w:id="316" w:author="Lisa Fish" w:date="2020-01-06T16:23:00Z"/>
          <w:rFonts w:ascii="Helvetica" w:hAnsi="Helvetica" w:cs="Arial"/>
          <w:sz w:val="18"/>
          <w:szCs w:val="20"/>
        </w:rPr>
      </w:pPr>
      <w:ins w:id="317" w:author="Lisa Fish" w:date="2020-01-06T16:23:00Z">
        <w:r>
          <w:rPr>
            <w:rFonts w:ascii="Helvetica" w:hAnsi="Helvetica" w:cs="Arial"/>
            <w:sz w:val="18"/>
            <w:szCs w:val="20"/>
          </w:rPr>
          <w:t>(</w:t>
        </w:r>
        <w:r>
          <w:rPr>
            <w:rFonts w:ascii="Helvetica" w:hAnsi="Helvetica" w:cs="Arial"/>
            <w:b/>
            <w:sz w:val="18"/>
            <w:szCs w:val="20"/>
          </w:rPr>
          <w:t>A</w:t>
        </w:r>
        <w:r>
          <w:rPr>
            <w:rFonts w:ascii="Helvetica" w:hAnsi="Helvetica" w:cs="Arial"/>
            <w:sz w:val="18"/>
            <w:szCs w:val="20"/>
          </w:rPr>
          <w:t xml:space="preserve">) The orthotopic tumor growth rate of MDA-LM2 cells with shRNA-mediated knockdown of SNRPA1 was measured. </w:t>
        </w:r>
        <w:r w:rsidRPr="000C2449">
          <w:rPr>
            <w:rFonts w:ascii="Helvetica" w:hAnsi="Helvetica" w:cs="Arial"/>
            <w:i/>
            <w:sz w:val="18"/>
            <w:szCs w:val="20"/>
          </w:rPr>
          <w:t>n</w:t>
        </w:r>
        <w:r>
          <w:rPr>
            <w:rFonts w:ascii="Helvetica" w:hAnsi="Helvetica" w:cs="Arial"/>
            <w:sz w:val="18"/>
            <w:szCs w:val="20"/>
          </w:rPr>
          <w:t xml:space="preserve"> = 8 tumors in 4 mice per cohort. </w:t>
        </w:r>
        <w:r w:rsidRPr="000C2449">
          <w:rPr>
            <w:rFonts w:ascii="Helvetica" w:hAnsi="Helvetica" w:cs="Arial"/>
            <w:bCs/>
            <w:sz w:val="18"/>
            <w:szCs w:val="20"/>
          </w:rPr>
          <w:t>(</w:t>
        </w:r>
        <w:r>
          <w:rPr>
            <w:rFonts w:ascii="Helvetica" w:hAnsi="Helvetica" w:cs="Arial"/>
            <w:b/>
            <w:bCs/>
            <w:sz w:val="18"/>
            <w:szCs w:val="20"/>
          </w:rPr>
          <w:t>B</w:t>
        </w:r>
        <w:r w:rsidRPr="000C2449">
          <w:rPr>
            <w:rFonts w:ascii="Helvetica" w:hAnsi="Helvetica" w:cs="Arial"/>
            <w:bCs/>
            <w:sz w:val="18"/>
            <w:szCs w:val="20"/>
          </w:rPr>
          <w:t>)</w:t>
        </w:r>
        <w:r w:rsidRPr="008B5975">
          <w:rPr>
            <w:rFonts w:ascii="Helvetica" w:hAnsi="Helvetica" w:cs="Arial"/>
            <w:sz w:val="18"/>
            <w:szCs w:val="20"/>
          </w:rPr>
          <w:t xml:space="preserve"> Comparison of the growth rate of SNRPA1 knockdown and control cells in MDA-LM2 and HCC1806-LM2 backgrounds; bars show mean </w:t>
        </w:r>
        <w:r w:rsidRPr="008B5975">
          <w:rPr>
            <w:rFonts w:ascii="Helvetica" w:eastAsia="MS Gothic" w:hAnsi="Helvetica" w:cs="Arial"/>
            <w:color w:val="000000"/>
            <w:sz w:val="18"/>
            <w:szCs w:val="20"/>
          </w:rPr>
          <w:t>±</w:t>
        </w:r>
        <w:r w:rsidRPr="008B5975">
          <w:rPr>
            <w:rFonts w:ascii="Helvetica" w:hAnsi="Helvetica" w:cs="Arial"/>
            <w:sz w:val="18"/>
            <w:szCs w:val="20"/>
          </w:rPr>
          <w:t xml:space="preserve"> S.E.M; ANOVA used to calculate </w:t>
        </w:r>
        <w:r w:rsidRPr="008B5975">
          <w:rPr>
            <w:rFonts w:ascii="Helvetica" w:hAnsi="Helvetica" w:cs="Arial"/>
            <w:i/>
            <w:sz w:val="18"/>
            <w:szCs w:val="20"/>
          </w:rPr>
          <w:t>P</w:t>
        </w:r>
        <w:r w:rsidRPr="008B5975">
          <w:rPr>
            <w:rFonts w:ascii="Helvetica" w:hAnsi="Helvetica" w:cs="Arial"/>
            <w:sz w:val="18"/>
            <w:szCs w:val="20"/>
          </w:rPr>
          <w:t xml:space="preserve">; </w:t>
        </w:r>
        <w:r w:rsidRPr="008B5975">
          <w:rPr>
            <w:rFonts w:ascii="Helvetica" w:hAnsi="Helvetica" w:cs="Arial"/>
            <w:i/>
            <w:iCs/>
            <w:sz w:val="18"/>
            <w:szCs w:val="20"/>
          </w:rPr>
          <w:t xml:space="preserve">n </w:t>
        </w:r>
        <w:r w:rsidRPr="008B5975">
          <w:rPr>
            <w:rFonts w:ascii="Helvetica" w:hAnsi="Helvetica" w:cs="Arial"/>
            <w:sz w:val="18"/>
            <w:szCs w:val="20"/>
          </w:rPr>
          <w:t xml:space="preserve">= 3 biological replicates. </w:t>
        </w:r>
      </w:ins>
      <w:ins w:id="318" w:author="Lisa Fish" w:date="2020-01-06T17:22:00Z">
        <w:r w:rsidR="00B733FC" w:rsidRPr="000C2449">
          <w:rPr>
            <w:rFonts w:ascii="Helvetica" w:hAnsi="Helvetica" w:cs="Arial"/>
            <w:sz w:val="18"/>
            <w:szCs w:val="20"/>
          </w:rPr>
          <w:t>(</w:t>
        </w:r>
        <w:r w:rsidR="00B733FC">
          <w:rPr>
            <w:rFonts w:ascii="Helvetica" w:hAnsi="Helvetica" w:cs="Arial"/>
            <w:b/>
            <w:sz w:val="18"/>
            <w:szCs w:val="20"/>
          </w:rPr>
          <w:t>C</w:t>
        </w:r>
        <w:r w:rsidR="00B733FC" w:rsidRPr="000C2449">
          <w:rPr>
            <w:rFonts w:ascii="Helvetica" w:hAnsi="Helvetica" w:cs="Arial"/>
            <w:sz w:val="18"/>
            <w:szCs w:val="20"/>
          </w:rPr>
          <w:t>)</w:t>
        </w:r>
        <w:r w:rsidR="00B733FC" w:rsidRPr="008B5975">
          <w:rPr>
            <w:rFonts w:ascii="Helvetica" w:hAnsi="Helvetica" w:cs="Arial"/>
            <w:sz w:val="18"/>
            <w:szCs w:val="20"/>
          </w:rPr>
          <w:t xml:space="preserve"> </w:t>
        </w:r>
        <w:r w:rsidR="00B733FC">
          <w:rPr>
            <w:rFonts w:ascii="Helvetica" w:hAnsi="Helvetica" w:cs="Arial"/>
            <w:sz w:val="18"/>
            <w:szCs w:val="20"/>
          </w:rPr>
          <w:t>MDA</w:t>
        </w:r>
        <w:r w:rsidR="00B733FC" w:rsidRPr="008B5975">
          <w:rPr>
            <w:rFonts w:ascii="Helvetica" w:hAnsi="Helvetica" w:cs="Arial"/>
            <w:sz w:val="18"/>
            <w:szCs w:val="20"/>
          </w:rPr>
          <w:t xml:space="preserve">-LM2 cells stably overexpressing SNRPA1 or mCherry (control) were injected via tail vein into NSG mice. Bioluminescence was measured at the indicated times; area under the curve was measured at the final time point. </w:t>
        </w:r>
        <w:r w:rsidR="00B733FC" w:rsidRPr="008B5975">
          <w:rPr>
            <w:rFonts w:ascii="Helvetica" w:hAnsi="Helvetica" w:cs="Arial"/>
            <w:i/>
            <w:sz w:val="18"/>
            <w:szCs w:val="20"/>
          </w:rPr>
          <w:t>n</w:t>
        </w:r>
        <w:r w:rsidR="00B733FC" w:rsidRPr="008B5975">
          <w:rPr>
            <w:rFonts w:ascii="Helvetica" w:hAnsi="Helvetica" w:cs="Arial"/>
            <w:sz w:val="18"/>
            <w:szCs w:val="20"/>
          </w:rPr>
          <w:t xml:space="preserve"> = 5 mice per cohort.</w:t>
        </w:r>
      </w:ins>
    </w:p>
    <w:p w14:paraId="2ECDACF5" w14:textId="1CE20CDC" w:rsidR="00725CAA" w:rsidRPr="008B5975" w:rsidRDefault="00725CAA">
      <w:pPr>
        <w:rPr>
          <w:rFonts w:ascii="Helvetica" w:hAnsi="Helvetica" w:cs="Arial"/>
          <w:sz w:val="18"/>
          <w:szCs w:val="20"/>
        </w:rPr>
      </w:pPr>
    </w:p>
    <w:p w14:paraId="6DAEA813" w14:textId="77777777" w:rsidR="008F309E" w:rsidRPr="008B5975" w:rsidRDefault="008F309E">
      <w:pPr>
        <w:rPr>
          <w:rFonts w:ascii="Helvetica" w:hAnsi="Helvetica" w:cs="Arial"/>
          <w:sz w:val="18"/>
          <w:szCs w:val="20"/>
        </w:rPr>
      </w:pPr>
    </w:p>
    <w:p w14:paraId="6072C9A7" w14:textId="45409B79" w:rsidR="008F309E" w:rsidRPr="008B5975" w:rsidRDefault="00F14601">
      <w:pPr>
        <w:rPr>
          <w:rFonts w:ascii="Helvetica" w:hAnsi="Helvetica" w:cs="Arial"/>
          <w:sz w:val="18"/>
          <w:szCs w:val="20"/>
        </w:rPr>
      </w:pPr>
      <w:r w:rsidRPr="00962F60">
        <w:rPr>
          <w:rFonts w:ascii="Helvetica" w:hAnsi="Helvetica" w:cs="Arial"/>
          <w:noProof/>
          <w:sz w:val="18"/>
          <w:szCs w:val="20"/>
        </w:rPr>
        <w:lastRenderedPageBreak/>
        <w:drawing>
          <wp:inline distT="0" distB="0" distL="0" distR="0" wp14:anchorId="016249BD" wp14:editId="31A5EB4C">
            <wp:extent cx="6390640" cy="5476240"/>
            <wp:effectExtent l="0" t="0" r="10160" b="10160"/>
            <wp:docPr id="11" name="Picture 11" descr="Macintosh HD:Users:lisafish:Desktop:Fig S4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safish:Desktop:Fig S4 cell.ep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0640" cy="5476240"/>
                    </a:xfrm>
                    <a:prstGeom prst="rect">
                      <a:avLst/>
                    </a:prstGeom>
                    <a:noFill/>
                    <a:ln>
                      <a:noFill/>
                    </a:ln>
                  </pic:spPr>
                </pic:pic>
              </a:graphicData>
            </a:graphic>
          </wp:inline>
        </w:drawing>
      </w:r>
    </w:p>
    <w:p w14:paraId="064B820A" w14:textId="77777777" w:rsidR="008F309E" w:rsidRPr="008B5975" w:rsidRDefault="008F309E">
      <w:pPr>
        <w:rPr>
          <w:rFonts w:ascii="Helvetica" w:hAnsi="Helvetica" w:cs="Arial"/>
          <w:sz w:val="18"/>
          <w:szCs w:val="20"/>
        </w:rPr>
      </w:pPr>
    </w:p>
    <w:p w14:paraId="69207CFE" w14:textId="18F68D73" w:rsidR="00A03A41" w:rsidRPr="008B5975" w:rsidRDefault="00274E1E" w:rsidP="00A03A41">
      <w:pPr>
        <w:rPr>
          <w:ins w:id="319" w:author="Lisa Fish" w:date="2020-01-06T16:23:00Z"/>
          <w:rFonts w:ascii="Helvetica" w:hAnsi="Helvetica" w:cs="Arial"/>
          <w:b/>
          <w:bCs/>
          <w:sz w:val="18"/>
          <w:szCs w:val="20"/>
        </w:rPr>
      </w:pPr>
      <w:r>
        <w:rPr>
          <w:rFonts w:ascii="Helvetica" w:hAnsi="Helvetica" w:cs="Arial"/>
          <w:b/>
          <w:sz w:val="18"/>
          <w:szCs w:val="20"/>
        </w:rPr>
        <w:t>Fig. S</w:t>
      </w:r>
      <w:ins w:id="320" w:author="Lisa Fish" w:date="2020-01-07T16:38:00Z">
        <w:r w:rsidR="00772155">
          <w:rPr>
            <w:rFonts w:ascii="Helvetica" w:hAnsi="Helvetica" w:cs="Arial"/>
            <w:b/>
            <w:sz w:val="18"/>
            <w:szCs w:val="20"/>
          </w:rPr>
          <w:t>4</w:t>
        </w:r>
      </w:ins>
      <w:r>
        <w:rPr>
          <w:rFonts w:ascii="Helvetica" w:hAnsi="Helvetica" w:cs="Arial"/>
          <w:b/>
          <w:sz w:val="18"/>
          <w:szCs w:val="20"/>
        </w:rPr>
        <w:t>.</w:t>
      </w:r>
      <w:r w:rsidR="00725CAA" w:rsidRPr="008B5975">
        <w:rPr>
          <w:rFonts w:ascii="Helvetica" w:hAnsi="Helvetica" w:cs="Arial"/>
          <w:b/>
          <w:sz w:val="18"/>
          <w:szCs w:val="20"/>
        </w:rPr>
        <w:t xml:space="preserve"> </w:t>
      </w:r>
      <w:ins w:id="321" w:author="Lisa Fish" w:date="2020-01-06T16:23:00Z">
        <w:r w:rsidR="00A03A41" w:rsidRPr="008B5975">
          <w:rPr>
            <w:rFonts w:ascii="Helvetica" w:hAnsi="Helvetica" w:cs="Arial"/>
            <w:b/>
            <w:bCs/>
            <w:sz w:val="18"/>
            <w:szCs w:val="20"/>
          </w:rPr>
          <w:t>SNRPA1 modulates alternative splicing of PLEC and ERRFI1</w:t>
        </w:r>
      </w:ins>
    </w:p>
    <w:p w14:paraId="1E67FD9C" w14:textId="66563976" w:rsidR="00A03A41" w:rsidRPr="008B5975" w:rsidRDefault="00A03A41" w:rsidP="00A03A41">
      <w:pPr>
        <w:rPr>
          <w:ins w:id="322" w:author="Lisa Fish" w:date="2020-01-06T16:23:00Z"/>
          <w:rFonts w:ascii="Helvetica" w:hAnsi="Helvetica" w:cs="Arial"/>
          <w:sz w:val="18"/>
          <w:szCs w:val="20"/>
        </w:rPr>
      </w:pPr>
      <w:ins w:id="323" w:author="Lisa Fish" w:date="2020-01-06T16:23:00Z">
        <w:r w:rsidRPr="008B5975">
          <w:rPr>
            <w:rFonts w:ascii="Helvetica" w:hAnsi="Helvetica" w:cs="Arial"/>
            <w:sz w:val="18"/>
            <w:szCs w:val="20"/>
          </w:rPr>
          <w:t>Sashimi plot</w:t>
        </w:r>
        <w:r>
          <w:rPr>
            <w:rFonts w:ascii="Helvetica" w:hAnsi="Helvetica" w:cs="Arial"/>
            <w:sz w:val="18"/>
            <w:szCs w:val="20"/>
          </w:rPr>
          <w:t xml:space="preserve"> </w:t>
        </w:r>
        <w:r w:rsidRPr="008B5975">
          <w:rPr>
            <w:rFonts w:ascii="Helvetica" w:hAnsi="Helvetica" w:cs="Arial"/>
            <w:sz w:val="18"/>
            <w:szCs w:val="20"/>
          </w:rPr>
          <w:fldChar w:fldCharType="begin"/>
        </w:r>
        <w:r>
          <w:rPr>
            <w:rFonts w:ascii="Helvetica" w:hAnsi="Helvetica" w:cs="Arial"/>
            <w:sz w:val="18"/>
            <w:szCs w:val="20"/>
          </w:rPr>
          <w:instrText xml:space="preserve"> ADDIN ZOTERO_ITEM CSL_CITATION {"citationID":"wKgXaC5l","properties":{"formattedCitation":"(Katz et al., 2015)","plainCitation":"(Katz et al., 2015)","noteIndex":0},"citationItems":[{"id":5660,"uris":["http://zotero.org/users/4940095/items/5BNW9BDB"],"uri":["http://zotero.org/users/4940095/items/5BNW9BDB"],"itemData":{"id":5660,"type":"article-journal","abstract":"Abstract.  Motivation: Analysis of RNA sequencing (RNA-Seq) data revealed that the vast majority of human genes express multiple mRNA isoforms, produced by alte","container-title":"Bioinformatics","DOI":"10.1093/bioinformatics/btv034","ISSN":"1367-4803","issue":"14","journalAbbreviation":"Bioinformatics","language":"en","page":"2400-2402","source":"academic.oup.com","title":"Quantitative visualization of alternative exon expression from RNA-seq data","volume":"31","author":[{"family":"Katz","given":"Yarden"},{"family":"Wang","given":"Eric T."},{"family":"Silterra","given":"Jacob"},{"family":"Schwartz","given":"Schraga"},{"family":"Wong","given":"Bang"},{"family":"Thorvaldsdóttir","given":"Helga"},{"family":"Robinson","given":"James T."},{"family":"Mesirov","given":"Jill P."},{"family":"Airoldi","given":"Edoardo M."},{"family":"Burge","given":"Christopher B."}],"issued":{"date-parts":[["2015",7,15]]}}}],"schema":"https://github.com/citation-style-language/schema/raw/master/csl-citation.json"} </w:instrText>
        </w:r>
        <w:r w:rsidRPr="008B5975">
          <w:rPr>
            <w:rFonts w:ascii="Helvetica" w:hAnsi="Helvetica" w:cs="Arial"/>
            <w:sz w:val="18"/>
            <w:szCs w:val="20"/>
          </w:rPr>
          <w:fldChar w:fldCharType="separate"/>
        </w:r>
        <w:r>
          <w:rPr>
            <w:rFonts w:ascii="Helvetica" w:hAnsi="Helvetica"/>
            <w:sz w:val="18"/>
          </w:rPr>
          <w:t>(Katz et al., 2015)</w:t>
        </w:r>
        <w:r w:rsidRPr="008B5975">
          <w:rPr>
            <w:rFonts w:ascii="Helvetica" w:hAnsi="Helvetica" w:cs="Arial"/>
            <w:sz w:val="18"/>
            <w:szCs w:val="20"/>
          </w:rPr>
          <w:fldChar w:fldCharType="end"/>
        </w:r>
        <w:r w:rsidRPr="008B5975">
          <w:rPr>
            <w:rFonts w:ascii="Helvetica" w:hAnsi="Helvetica" w:cs="Arial"/>
            <w:sz w:val="18"/>
            <w:szCs w:val="20"/>
          </w:rPr>
          <w:t xml:space="preserve">, derived from RNA-seq data, showing relative splicing of PLEC exon 31 and ERRFI1 exon 3, along with CLIP-seq SNRPA1 binding sites from MDA-LM2 cells in </w:t>
        </w:r>
        <w:r w:rsidRPr="000C2449">
          <w:rPr>
            <w:rFonts w:ascii="Helvetica" w:hAnsi="Helvetica" w:cs="Arial"/>
            <w:bCs/>
            <w:sz w:val="18"/>
            <w:szCs w:val="20"/>
          </w:rPr>
          <w:t>(</w:t>
        </w:r>
        <w:r>
          <w:rPr>
            <w:rFonts w:ascii="Helvetica" w:hAnsi="Helvetica" w:cs="Arial"/>
            <w:b/>
            <w:bCs/>
            <w:sz w:val="18"/>
            <w:szCs w:val="20"/>
          </w:rPr>
          <w:t>A</w:t>
        </w:r>
        <w:r w:rsidRPr="000C2449">
          <w:rPr>
            <w:rFonts w:ascii="Helvetica" w:hAnsi="Helvetica" w:cs="Arial"/>
            <w:bCs/>
            <w:sz w:val="18"/>
            <w:szCs w:val="20"/>
          </w:rPr>
          <w:t>)</w:t>
        </w:r>
        <w:r w:rsidRPr="008B5975">
          <w:rPr>
            <w:rFonts w:ascii="Helvetica" w:hAnsi="Helvetica" w:cs="Arial"/>
            <w:sz w:val="18"/>
            <w:szCs w:val="20"/>
          </w:rPr>
          <w:t xml:space="preserve"> MDA-LM2 compared to MDA-parental cells; </w:t>
        </w:r>
        <w:r w:rsidRPr="000C2449">
          <w:rPr>
            <w:rFonts w:ascii="Helvetica" w:hAnsi="Helvetica" w:cs="Arial"/>
            <w:bCs/>
            <w:sz w:val="18"/>
            <w:szCs w:val="20"/>
          </w:rPr>
          <w:t>(</w:t>
        </w:r>
        <w:r>
          <w:rPr>
            <w:rFonts w:ascii="Helvetica" w:hAnsi="Helvetica" w:cs="Arial"/>
            <w:b/>
            <w:bCs/>
            <w:sz w:val="18"/>
            <w:szCs w:val="20"/>
          </w:rPr>
          <w:t>B</w:t>
        </w:r>
        <w:r w:rsidRPr="000C2449">
          <w:rPr>
            <w:rFonts w:ascii="Helvetica" w:hAnsi="Helvetica" w:cs="Arial"/>
            <w:bCs/>
            <w:sz w:val="18"/>
            <w:szCs w:val="20"/>
          </w:rPr>
          <w:t>)</w:t>
        </w:r>
        <w:r w:rsidRPr="008B5975">
          <w:rPr>
            <w:rFonts w:ascii="Helvetica" w:hAnsi="Helvetica" w:cs="Arial"/>
            <w:sz w:val="18"/>
            <w:szCs w:val="20"/>
          </w:rPr>
          <w:t xml:space="preserve"> MDA-LM2 SNRPA1 knockdown compared to control cells; and </w:t>
        </w:r>
        <w:r w:rsidRPr="000C2449">
          <w:rPr>
            <w:rFonts w:ascii="Helvetica" w:hAnsi="Helvetica" w:cs="Arial"/>
            <w:bCs/>
            <w:sz w:val="18"/>
            <w:szCs w:val="20"/>
          </w:rPr>
          <w:t>(</w:t>
        </w:r>
        <w:r>
          <w:rPr>
            <w:rFonts w:ascii="Helvetica" w:hAnsi="Helvetica" w:cs="Arial"/>
            <w:b/>
            <w:bCs/>
            <w:sz w:val="18"/>
            <w:szCs w:val="20"/>
          </w:rPr>
          <w:t>C</w:t>
        </w:r>
        <w:r w:rsidRPr="000C2449">
          <w:rPr>
            <w:rFonts w:ascii="Helvetica" w:hAnsi="Helvetica" w:cs="Arial"/>
            <w:bCs/>
            <w:sz w:val="18"/>
            <w:szCs w:val="20"/>
          </w:rPr>
          <w:t>)</w:t>
        </w:r>
        <w:r w:rsidRPr="008B5975">
          <w:rPr>
            <w:rFonts w:ascii="Helvetica" w:hAnsi="Helvetica" w:cs="Arial"/>
            <w:sz w:val="18"/>
            <w:szCs w:val="20"/>
          </w:rPr>
          <w:t xml:space="preserve"> MDA-parental cells overexpressing SNRPA1 compared to those overexpressing mCherry (control). For all, MISO Ψ plots show the calculated Ψ of the indicated exons in each cell line.</w:t>
        </w:r>
        <w:r>
          <w:rPr>
            <w:rFonts w:ascii="Helvetica" w:hAnsi="Helvetica" w:cs="Arial"/>
            <w:sz w:val="18"/>
            <w:szCs w:val="20"/>
          </w:rPr>
          <w:t xml:space="preserve"> </w:t>
        </w:r>
      </w:ins>
    </w:p>
    <w:p w14:paraId="7E33ED9F" w14:textId="27141569" w:rsidR="0089025D" w:rsidRPr="008B5975" w:rsidRDefault="0089025D">
      <w:pPr>
        <w:rPr>
          <w:rFonts w:ascii="Helvetica" w:hAnsi="Helvetica" w:cs="Arial"/>
          <w:sz w:val="18"/>
          <w:szCs w:val="20"/>
        </w:rPr>
      </w:pPr>
    </w:p>
    <w:p w14:paraId="4DE26642" w14:textId="77777777" w:rsidR="008F53DB" w:rsidRPr="008B5975" w:rsidRDefault="008F53DB">
      <w:pPr>
        <w:rPr>
          <w:rFonts w:ascii="Helvetica" w:hAnsi="Helvetica" w:cs="Arial"/>
          <w:sz w:val="18"/>
          <w:szCs w:val="20"/>
        </w:rPr>
      </w:pPr>
    </w:p>
    <w:p w14:paraId="25CA33CF" w14:textId="2AF0A479" w:rsidR="0033374E" w:rsidRPr="008B5975" w:rsidRDefault="00F6158B">
      <w:pPr>
        <w:rPr>
          <w:rFonts w:ascii="Helvetica" w:hAnsi="Helvetica" w:cs="Arial"/>
          <w:b/>
          <w:sz w:val="18"/>
          <w:szCs w:val="20"/>
        </w:rPr>
      </w:pPr>
      <w:r w:rsidRPr="009215DF">
        <w:rPr>
          <w:rFonts w:ascii="Helvetica" w:hAnsi="Helvetica" w:cs="Arial"/>
          <w:b/>
          <w:noProof/>
          <w:sz w:val="18"/>
          <w:szCs w:val="20"/>
        </w:rPr>
        <w:lastRenderedPageBreak/>
        <w:drawing>
          <wp:inline distT="0" distB="0" distL="0" distR="0" wp14:anchorId="4EA85BD0" wp14:editId="373C9A1A">
            <wp:extent cx="6389370" cy="6412230"/>
            <wp:effectExtent l="0" t="0" r="0" b="0"/>
            <wp:docPr id="16" name="Picture 16" descr="Macintosh HD:Users:lisafish:Desktop:Fig S5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safish:Desktop:Fig S5 cell.ep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9370" cy="6412230"/>
                    </a:xfrm>
                    <a:prstGeom prst="rect">
                      <a:avLst/>
                    </a:prstGeom>
                    <a:noFill/>
                    <a:ln>
                      <a:noFill/>
                    </a:ln>
                  </pic:spPr>
                </pic:pic>
              </a:graphicData>
            </a:graphic>
          </wp:inline>
        </w:drawing>
      </w:r>
    </w:p>
    <w:p w14:paraId="59326583" w14:textId="5C88EFC4" w:rsidR="0033374E" w:rsidRPr="008B5975" w:rsidRDefault="0033374E" w:rsidP="00574E0D">
      <w:pPr>
        <w:jc w:val="center"/>
        <w:rPr>
          <w:rFonts w:ascii="Helvetica" w:hAnsi="Helvetica" w:cs="Arial"/>
          <w:b/>
          <w:sz w:val="18"/>
          <w:szCs w:val="20"/>
        </w:rPr>
      </w:pPr>
    </w:p>
    <w:p w14:paraId="1CE27760" w14:textId="004524C0" w:rsidR="00A03A41" w:rsidRPr="008B5975" w:rsidRDefault="00274E1E" w:rsidP="00A03A41">
      <w:pPr>
        <w:rPr>
          <w:rFonts w:ascii="Helvetica" w:hAnsi="Helvetica" w:cs="Arial"/>
          <w:b/>
          <w:sz w:val="18"/>
          <w:szCs w:val="20"/>
        </w:rPr>
      </w:pPr>
      <w:r>
        <w:rPr>
          <w:rFonts w:ascii="Helvetica" w:hAnsi="Helvetica" w:cs="Arial"/>
          <w:b/>
          <w:sz w:val="18"/>
          <w:szCs w:val="20"/>
        </w:rPr>
        <w:t>Fig. S</w:t>
      </w:r>
      <w:ins w:id="324" w:author="Lisa Fish" w:date="2020-01-07T16:38:00Z">
        <w:r w:rsidR="00772155">
          <w:rPr>
            <w:rFonts w:ascii="Helvetica" w:hAnsi="Helvetica" w:cs="Arial"/>
            <w:b/>
            <w:sz w:val="18"/>
            <w:szCs w:val="20"/>
          </w:rPr>
          <w:t>5</w:t>
        </w:r>
      </w:ins>
      <w:r>
        <w:rPr>
          <w:rFonts w:ascii="Helvetica" w:hAnsi="Helvetica" w:cs="Arial"/>
          <w:b/>
          <w:sz w:val="18"/>
          <w:szCs w:val="20"/>
        </w:rPr>
        <w:t xml:space="preserve">. </w:t>
      </w:r>
      <w:r w:rsidR="00A03A41" w:rsidRPr="008B5975">
        <w:rPr>
          <w:rFonts w:ascii="Helvetica" w:hAnsi="Helvetica" w:cs="Arial"/>
          <w:b/>
          <w:sz w:val="18"/>
          <w:szCs w:val="20"/>
        </w:rPr>
        <w:t>PLEC isoform switching regulates</w:t>
      </w:r>
      <w:ins w:id="325" w:author="Lisa Fish" w:date="2020-01-07T11:42:00Z">
        <w:r w:rsidR="00B45E02">
          <w:rPr>
            <w:rFonts w:ascii="Helvetica" w:hAnsi="Helvetica" w:cs="Arial"/>
            <w:b/>
            <w:sz w:val="18"/>
            <w:szCs w:val="20"/>
          </w:rPr>
          <w:t xml:space="preserve"> metastatic capacity of</w:t>
        </w:r>
      </w:ins>
      <w:r w:rsidR="00A03A41" w:rsidRPr="008B5975">
        <w:rPr>
          <w:rFonts w:ascii="Helvetica" w:hAnsi="Helvetica" w:cs="Arial"/>
          <w:b/>
          <w:sz w:val="18"/>
          <w:szCs w:val="20"/>
        </w:rPr>
        <w:t xml:space="preserve"> breast cancer cell</w:t>
      </w:r>
      <w:ins w:id="326" w:author="Lisa Fish" w:date="2020-01-07T11:42:00Z">
        <w:r w:rsidR="00B45E02">
          <w:rPr>
            <w:rFonts w:ascii="Helvetica" w:hAnsi="Helvetica" w:cs="Arial"/>
            <w:b/>
            <w:sz w:val="18"/>
            <w:szCs w:val="20"/>
          </w:rPr>
          <w:t>s</w:t>
        </w:r>
      </w:ins>
      <w:r w:rsidR="00A03A41" w:rsidRPr="008B5975">
        <w:rPr>
          <w:rFonts w:ascii="Helvetica" w:hAnsi="Helvetica" w:cs="Arial"/>
          <w:b/>
          <w:sz w:val="18"/>
          <w:szCs w:val="20"/>
        </w:rPr>
        <w:t xml:space="preserve"> </w:t>
      </w:r>
    </w:p>
    <w:p w14:paraId="370A4F41" w14:textId="3D477867" w:rsidR="00A03A41" w:rsidRPr="008B5975" w:rsidRDefault="00772155" w:rsidP="00A03A41">
      <w:pPr>
        <w:rPr>
          <w:rFonts w:ascii="Helvetica" w:hAnsi="Helvetica" w:cs="Arial"/>
          <w:sz w:val="18"/>
          <w:szCs w:val="20"/>
        </w:rPr>
      </w:pPr>
      <w:ins w:id="327" w:author="Lisa Fish" w:date="2020-01-07T16:38:00Z">
        <w:r w:rsidRPr="000C2449">
          <w:rPr>
            <w:rFonts w:ascii="Helvetica" w:hAnsi="Helvetica" w:cs="Arial"/>
            <w:bCs/>
            <w:sz w:val="18"/>
            <w:szCs w:val="20"/>
          </w:rPr>
          <w:t>(</w:t>
        </w:r>
        <w:r>
          <w:rPr>
            <w:rFonts w:ascii="Helvetica" w:hAnsi="Helvetica" w:cs="Arial"/>
            <w:b/>
            <w:bCs/>
            <w:sz w:val="18"/>
            <w:szCs w:val="20"/>
          </w:rPr>
          <w:t>A</w:t>
        </w:r>
        <w:r w:rsidRPr="000C2449">
          <w:rPr>
            <w:rFonts w:ascii="Helvetica" w:hAnsi="Helvetica" w:cs="Arial"/>
            <w:bCs/>
            <w:sz w:val="18"/>
            <w:szCs w:val="20"/>
          </w:rPr>
          <w:t>)</w:t>
        </w:r>
        <w:r w:rsidRPr="008B5975">
          <w:rPr>
            <w:rFonts w:ascii="Helvetica" w:hAnsi="Helvetica" w:cs="Arial"/>
            <w:sz w:val="18"/>
            <w:szCs w:val="20"/>
          </w:rPr>
          <w:t xml:space="preserve"> Venn diagram showing the filters used to identify SNRPA1 targets that impact metastasis</w:t>
        </w:r>
        <w:r w:rsidRPr="000C2449">
          <w:rPr>
            <w:rFonts w:ascii="Helvetica" w:hAnsi="Helvetica" w:cs="Arial"/>
            <w:sz w:val="18"/>
            <w:szCs w:val="20"/>
          </w:rPr>
          <w:t xml:space="preserve"> </w:t>
        </w:r>
      </w:ins>
      <w:r w:rsidR="00A03A41" w:rsidRPr="000C2449">
        <w:rPr>
          <w:rFonts w:ascii="Helvetica" w:hAnsi="Helvetica" w:cs="Arial"/>
          <w:sz w:val="18"/>
          <w:szCs w:val="20"/>
        </w:rPr>
        <w:t>(</w:t>
      </w:r>
      <w:ins w:id="328" w:author="Lisa Fish" w:date="2020-01-07T16:42:00Z">
        <w:r w:rsidR="00EF325A">
          <w:rPr>
            <w:rFonts w:ascii="Helvetica" w:hAnsi="Helvetica" w:cs="Arial"/>
            <w:b/>
            <w:sz w:val="18"/>
            <w:szCs w:val="20"/>
          </w:rPr>
          <w:t>B</w:t>
        </w:r>
      </w:ins>
      <w:r w:rsidR="00A03A41" w:rsidRPr="000C2449">
        <w:rPr>
          <w:rFonts w:ascii="Helvetica" w:hAnsi="Helvetica" w:cs="Arial"/>
          <w:sz w:val="18"/>
          <w:szCs w:val="20"/>
        </w:rPr>
        <w:t xml:space="preserve">) Relative levels of PLEC exon 31 and ERRFI1 exon 3 splicing were measured by qRT-PCR in MDA-LM2 and HCC1806-LM2 SNRPA1 knockdown (two independent shRNAs) and control cells; </w:t>
      </w:r>
      <w:r w:rsidR="00A03A41" w:rsidRPr="000C2449">
        <w:rPr>
          <w:rFonts w:ascii="Helvetica" w:hAnsi="Helvetica" w:cs="Arial"/>
          <w:i/>
          <w:sz w:val="18"/>
          <w:szCs w:val="20"/>
        </w:rPr>
        <w:t>n</w:t>
      </w:r>
      <w:r w:rsidR="00A03A41" w:rsidRPr="000C2449">
        <w:rPr>
          <w:rFonts w:ascii="Helvetica" w:hAnsi="Helvetica" w:cs="Arial"/>
          <w:sz w:val="18"/>
          <w:szCs w:val="20"/>
        </w:rPr>
        <w:t xml:space="preserve"> = 3 biological replicates. (</w:t>
      </w:r>
      <w:ins w:id="329" w:author="Lisa Fish" w:date="2020-01-07T16:43:00Z">
        <w:r w:rsidR="00EF325A">
          <w:rPr>
            <w:rFonts w:ascii="Helvetica" w:hAnsi="Helvetica" w:cs="Arial"/>
            <w:b/>
            <w:sz w:val="18"/>
            <w:szCs w:val="20"/>
          </w:rPr>
          <w:t>C</w:t>
        </w:r>
      </w:ins>
      <w:r w:rsidR="00A03A41" w:rsidRPr="000C2449">
        <w:rPr>
          <w:rFonts w:ascii="Helvetica" w:hAnsi="Helvetica" w:cs="Arial"/>
          <w:sz w:val="18"/>
          <w:szCs w:val="20"/>
        </w:rPr>
        <w:t xml:space="preserve">) Relative levels of PLEC exon 31 (left) and ERRFI1 exon 3 (right) splicing were measured by qRT-PCR in MDA-parental and MDA-LM2 cells; </w:t>
      </w:r>
      <w:r w:rsidR="00A03A41" w:rsidRPr="000C2449">
        <w:rPr>
          <w:rFonts w:ascii="Helvetica" w:hAnsi="Helvetica" w:cs="Arial"/>
          <w:i/>
          <w:sz w:val="18"/>
          <w:szCs w:val="20"/>
        </w:rPr>
        <w:t>n</w:t>
      </w:r>
      <w:r w:rsidR="00A03A41" w:rsidRPr="000C2449">
        <w:rPr>
          <w:rFonts w:ascii="Helvetica" w:hAnsi="Helvetica" w:cs="Arial"/>
          <w:sz w:val="18"/>
          <w:szCs w:val="20"/>
        </w:rPr>
        <w:t xml:space="preserve"> = 3 biological replicates. </w:t>
      </w:r>
      <w:ins w:id="330" w:author="Lisa Fish" w:date="2020-01-09T16:20:00Z">
        <w:r w:rsidR="00F6158B" w:rsidRPr="000C2449">
          <w:rPr>
            <w:rFonts w:ascii="Helvetica" w:hAnsi="Helvetica" w:cs="Arial"/>
            <w:sz w:val="18"/>
            <w:szCs w:val="20"/>
          </w:rPr>
          <w:t>(</w:t>
        </w:r>
      </w:ins>
      <w:ins w:id="331" w:author="Lisa Fish" w:date="2020-01-09T16:21:00Z">
        <w:r w:rsidR="00F6158B">
          <w:rPr>
            <w:rFonts w:ascii="Helvetica" w:hAnsi="Helvetica" w:cs="Arial"/>
            <w:b/>
            <w:sz w:val="18"/>
            <w:szCs w:val="20"/>
          </w:rPr>
          <w:t>D</w:t>
        </w:r>
      </w:ins>
      <w:ins w:id="332" w:author="Lisa Fish" w:date="2020-01-09T16:20:00Z">
        <w:r w:rsidR="00F6158B" w:rsidRPr="000C2449">
          <w:rPr>
            <w:rFonts w:ascii="Helvetica" w:hAnsi="Helvetica" w:cs="Arial"/>
            <w:sz w:val="18"/>
            <w:szCs w:val="20"/>
          </w:rPr>
          <w:t xml:space="preserve">) Relative levels of PLEC exon 31 (left) and ERRFI1 exon 3 (right) splicing were measured by qRT-PCR in MDA-LM2 cells transfected with exon specific morpholinos (PLEC-ex31 MO, ERRFI1-ex3 MO) or a control MO; </w:t>
        </w:r>
        <w:r w:rsidR="00F6158B" w:rsidRPr="000C2449">
          <w:rPr>
            <w:rFonts w:ascii="Helvetica" w:hAnsi="Helvetica" w:cs="Arial"/>
            <w:i/>
            <w:sz w:val="18"/>
            <w:szCs w:val="20"/>
          </w:rPr>
          <w:t>n</w:t>
        </w:r>
        <w:r w:rsidR="00F6158B" w:rsidRPr="000C2449">
          <w:rPr>
            <w:rFonts w:ascii="Helvetica" w:hAnsi="Helvetica" w:cs="Arial"/>
            <w:sz w:val="18"/>
            <w:szCs w:val="20"/>
          </w:rPr>
          <w:t xml:space="preserve"> = 3 biological replicates</w:t>
        </w:r>
        <w:r w:rsidR="00F6158B">
          <w:rPr>
            <w:rFonts w:ascii="Helvetica" w:hAnsi="Helvetica" w:cs="Arial"/>
            <w:sz w:val="18"/>
            <w:szCs w:val="20"/>
          </w:rPr>
          <w:t xml:space="preserve">. </w:t>
        </w:r>
      </w:ins>
      <w:r w:rsidR="00EF325A" w:rsidRPr="000C2449">
        <w:rPr>
          <w:rFonts w:ascii="Helvetica" w:hAnsi="Helvetica" w:cs="Arial"/>
          <w:sz w:val="18"/>
          <w:szCs w:val="20"/>
        </w:rPr>
        <w:t>(</w:t>
      </w:r>
      <w:ins w:id="333" w:author="Lisa Fish" w:date="2020-01-09T16:21:00Z">
        <w:r w:rsidR="00F6158B">
          <w:rPr>
            <w:rFonts w:ascii="Helvetica" w:hAnsi="Helvetica" w:cs="Arial"/>
            <w:b/>
            <w:sz w:val="18"/>
            <w:szCs w:val="20"/>
          </w:rPr>
          <w:t>E</w:t>
        </w:r>
      </w:ins>
      <w:r w:rsidR="00EF325A" w:rsidRPr="000C2449">
        <w:rPr>
          <w:rFonts w:ascii="Helvetica" w:hAnsi="Helvetica" w:cs="Arial"/>
          <w:sz w:val="18"/>
          <w:szCs w:val="20"/>
        </w:rPr>
        <w:t xml:space="preserve">) HCC1806-LM2 cells transfected with a PLEC-ex31 MO or a control MO were injected via tail vein into NSG mice. Bioluminescence was measured at the indicated times; area under the curve was measured at the final time point. Lungs were stained with H&amp;E and nodules were counted. </w:t>
      </w:r>
      <w:r w:rsidR="00EF325A" w:rsidRPr="000C2449">
        <w:rPr>
          <w:rFonts w:ascii="Helvetica" w:hAnsi="Helvetica" w:cs="Arial"/>
          <w:i/>
          <w:sz w:val="18"/>
          <w:szCs w:val="20"/>
        </w:rPr>
        <w:t>n</w:t>
      </w:r>
      <w:r w:rsidR="00EF325A" w:rsidRPr="000C2449">
        <w:rPr>
          <w:rFonts w:ascii="Helvetica" w:hAnsi="Helvetica" w:cs="Arial"/>
          <w:sz w:val="18"/>
          <w:szCs w:val="20"/>
        </w:rPr>
        <w:t xml:space="preserve"> = 5 mice per cohort. </w:t>
      </w:r>
      <w:r w:rsidR="00A03A41" w:rsidRPr="000C2449">
        <w:rPr>
          <w:rFonts w:ascii="Helvetica" w:hAnsi="Helvetica" w:cs="Arial"/>
          <w:sz w:val="18"/>
          <w:szCs w:val="20"/>
        </w:rPr>
        <w:t>(</w:t>
      </w:r>
      <w:r w:rsidR="00A03A41" w:rsidRPr="000C2449">
        <w:rPr>
          <w:rFonts w:ascii="Helvetica" w:hAnsi="Helvetica" w:cs="Arial"/>
          <w:b/>
          <w:sz w:val="18"/>
          <w:szCs w:val="20"/>
        </w:rPr>
        <w:t>F</w:t>
      </w:r>
      <w:r w:rsidR="00A03A41" w:rsidRPr="000C2449">
        <w:rPr>
          <w:rFonts w:ascii="Helvetica" w:hAnsi="Helvetica" w:cs="Arial"/>
          <w:sz w:val="18"/>
          <w:szCs w:val="20"/>
        </w:rPr>
        <w:t xml:space="preserve">) Comparison of the growth rate of PLEC-ex31 MO and control MO transfected cells in MDA-LM2 and HCC1806-LM2 backgrounds; bars show mean </w:t>
      </w:r>
      <w:r w:rsidR="00A03A41" w:rsidRPr="000C2449">
        <w:rPr>
          <w:rFonts w:ascii="Helvetica" w:eastAsia="MS Gothic" w:hAnsi="Helvetica" w:cs="Arial"/>
          <w:color w:val="000000"/>
          <w:sz w:val="18"/>
          <w:szCs w:val="20"/>
        </w:rPr>
        <w:t>±</w:t>
      </w:r>
      <w:r w:rsidR="00A03A41" w:rsidRPr="000C2449">
        <w:rPr>
          <w:rFonts w:ascii="Helvetica" w:hAnsi="Helvetica" w:cs="Arial"/>
          <w:sz w:val="18"/>
          <w:szCs w:val="20"/>
        </w:rPr>
        <w:t xml:space="preserve"> S.E.M.; ANOVA used to calculate </w:t>
      </w:r>
      <w:r w:rsidR="00A03A41" w:rsidRPr="000C2449">
        <w:rPr>
          <w:rFonts w:ascii="Helvetica" w:hAnsi="Helvetica" w:cs="Arial"/>
          <w:i/>
          <w:sz w:val="18"/>
          <w:szCs w:val="20"/>
        </w:rPr>
        <w:t>P</w:t>
      </w:r>
      <w:r w:rsidR="00A03A41" w:rsidRPr="000C2449">
        <w:rPr>
          <w:rFonts w:ascii="Helvetica" w:hAnsi="Helvetica" w:cs="Arial"/>
          <w:sz w:val="18"/>
          <w:szCs w:val="20"/>
        </w:rPr>
        <w:t xml:space="preserve">; </w:t>
      </w:r>
      <w:r w:rsidR="00A03A41" w:rsidRPr="000C2449">
        <w:rPr>
          <w:rFonts w:ascii="Helvetica" w:hAnsi="Helvetica" w:cs="Arial"/>
          <w:i/>
          <w:sz w:val="18"/>
          <w:szCs w:val="20"/>
        </w:rPr>
        <w:t>n</w:t>
      </w:r>
      <w:r w:rsidR="00A03A41" w:rsidRPr="000C2449">
        <w:rPr>
          <w:rFonts w:ascii="Helvetica" w:hAnsi="Helvetica" w:cs="Arial"/>
          <w:sz w:val="18"/>
          <w:szCs w:val="20"/>
        </w:rPr>
        <w:t xml:space="preserve"> =3. </w:t>
      </w:r>
    </w:p>
    <w:p w14:paraId="3BD6CFF9" w14:textId="48862D8B" w:rsidR="00E76FF1" w:rsidRDefault="00E76FF1">
      <w:pPr>
        <w:rPr>
          <w:rFonts w:ascii="Helvetica" w:hAnsi="Helvetica" w:cs="Arial"/>
          <w:sz w:val="18"/>
          <w:szCs w:val="20"/>
        </w:rPr>
      </w:pPr>
    </w:p>
    <w:p w14:paraId="32D2FE18" w14:textId="77777777" w:rsidR="00B0708C" w:rsidRDefault="00B0708C">
      <w:pPr>
        <w:rPr>
          <w:rFonts w:ascii="Helvetica" w:hAnsi="Helvetica" w:cs="Arial"/>
          <w:sz w:val="18"/>
          <w:szCs w:val="20"/>
        </w:rPr>
      </w:pPr>
    </w:p>
    <w:p w14:paraId="11CBE023" w14:textId="77777777" w:rsidR="00E8296A" w:rsidRPr="000C2449" w:rsidRDefault="00E8296A">
      <w:pPr>
        <w:rPr>
          <w:rFonts w:ascii="Helvetica" w:hAnsi="Helvetica" w:cs="Arial"/>
          <w:sz w:val="18"/>
          <w:szCs w:val="20"/>
        </w:rPr>
      </w:pPr>
    </w:p>
    <w:p w14:paraId="4DE03DBB" w14:textId="019BF454" w:rsidR="00580E94" w:rsidRPr="000C2449" w:rsidRDefault="00F14601">
      <w:pPr>
        <w:rPr>
          <w:rFonts w:ascii="Helvetica" w:hAnsi="Helvetica" w:cs="Arial"/>
          <w:sz w:val="18"/>
          <w:szCs w:val="20"/>
        </w:rPr>
      </w:pPr>
      <w:r w:rsidRPr="00962F60">
        <w:rPr>
          <w:rFonts w:ascii="Helvetica" w:hAnsi="Helvetica" w:cs="Arial"/>
          <w:noProof/>
          <w:sz w:val="18"/>
          <w:szCs w:val="20"/>
        </w:rPr>
        <w:drawing>
          <wp:inline distT="0" distB="0" distL="0" distR="0" wp14:anchorId="25103207" wp14:editId="484D5ABB">
            <wp:extent cx="7036309" cy="3314700"/>
            <wp:effectExtent l="0" t="0" r="0" b="0"/>
            <wp:docPr id="13" name="Picture 13" descr="Macintosh HD:Users:lisafish:Desktop:Fig S6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safish:Desktop:Fig S6 cell.e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36309" cy="3314700"/>
                    </a:xfrm>
                    <a:prstGeom prst="rect">
                      <a:avLst/>
                    </a:prstGeom>
                    <a:noFill/>
                    <a:ln>
                      <a:noFill/>
                    </a:ln>
                  </pic:spPr>
                </pic:pic>
              </a:graphicData>
            </a:graphic>
          </wp:inline>
        </w:drawing>
      </w:r>
    </w:p>
    <w:p w14:paraId="2EAD0ACC" w14:textId="433D89B7" w:rsidR="00580E94" w:rsidRPr="000C2449" w:rsidRDefault="00580E94">
      <w:pPr>
        <w:rPr>
          <w:rFonts w:ascii="Helvetica" w:hAnsi="Helvetica" w:cs="Arial"/>
          <w:sz w:val="18"/>
          <w:szCs w:val="20"/>
        </w:rPr>
      </w:pPr>
    </w:p>
    <w:p w14:paraId="17B65A65" w14:textId="77777777" w:rsidR="00A03A41" w:rsidRPr="008B5975" w:rsidRDefault="00274E1E" w:rsidP="00A03A41">
      <w:pPr>
        <w:rPr>
          <w:rFonts w:ascii="Helvetica" w:hAnsi="Helvetica" w:cs="Arial"/>
          <w:b/>
          <w:sz w:val="18"/>
          <w:szCs w:val="20"/>
        </w:rPr>
      </w:pPr>
      <w:r>
        <w:rPr>
          <w:rFonts w:ascii="Helvetica" w:hAnsi="Helvetica" w:cs="Arial"/>
          <w:b/>
          <w:sz w:val="18"/>
          <w:szCs w:val="20"/>
        </w:rPr>
        <w:t>Fig. S6.</w:t>
      </w:r>
      <w:r w:rsidR="00F31667" w:rsidRPr="008B5975">
        <w:rPr>
          <w:rFonts w:ascii="Helvetica" w:hAnsi="Helvetica" w:cs="Arial"/>
          <w:b/>
          <w:sz w:val="18"/>
          <w:szCs w:val="20"/>
        </w:rPr>
        <w:t xml:space="preserve"> </w:t>
      </w:r>
      <w:r w:rsidR="00A03A41" w:rsidRPr="008B5975">
        <w:rPr>
          <w:rFonts w:ascii="Helvetica" w:hAnsi="Helvetica" w:cs="Arial"/>
          <w:b/>
          <w:sz w:val="18"/>
          <w:szCs w:val="20"/>
        </w:rPr>
        <w:t xml:space="preserve">Targeted DMS-seq of SSE regions is concordant with their </w:t>
      </w:r>
      <w:r w:rsidR="00A03A41" w:rsidRPr="008B5975">
        <w:rPr>
          <w:rFonts w:ascii="Helvetica" w:hAnsi="Helvetica" w:cs="Arial"/>
          <w:b/>
          <w:i/>
          <w:sz w:val="18"/>
          <w:szCs w:val="20"/>
        </w:rPr>
        <w:t>in silico</w:t>
      </w:r>
      <w:r w:rsidR="00A03A41" w:rsidRPr="008B5975">
        <w:rPr>
          <w:rFonts w:ascii="Helvetica" w:hAnsi="Helvetica" w:cs="Arial"/>
          <w:b/>
          <w:sz w:val="18"/>
          <w:szCs w:val="20"/>
        </w:rPr>
        <w:t xml:space="preserve"> predicted structures. </w:t>
      </w:r>
    </w:p>
    <w:p w14:paraId="49B690DC" w14:textId="33D95A79" w:rsidR="00A03A41" w:rsidRDefault="00A03A41" w:rsidP="00A03A41">
      <w:pPr>
        <w:rPr>
          <w:rFonts w:ascii="Helvetica" w:hAnsi="Helvetica" w:cs="Arial"/>
          <w:sz w:val="18"/>
          <w:szCs w:val="20"/>
        </w:rPr>
      </w:pPr>
      <w:r w:rsidRPr="000C2449">
        <w:rPr>
          <w:rFonts w:ascii="Helvetica" w:hAnsi="Helvetica" w:cs="Arial"/>
          <w:sz w:val="18"/>
          <w:szCs w:val="20"/>
        </w:rPr>
        <w:t>(</w:t>
      </w:r>
      <w:r w:rsidRPr="000C2449">
        <w:rPr>
          <w:rFonts w:ascii="Helvetica" w:hAnsi="Helvetica" w:cs="Arial"/>
          <w:b/>
          <w:sz w:val="18"/>
          <w:szCs w:val="20"/>
        </w:rPr>
        <w:t>A</w:t>
      </w:r>
      <w:r w:rsidRPr="000C2449">
        <w:rPr>
          <w:rFonts w:ascii="Helvetica" w:hAnsi="Helvetica" w:cs="Arial"/>
          <w:sz w:val="18"/>
          <w:szCs w:val="20"/>
        </w:rPr>
        <w:t>) Mutation frequency by nucleotide in DMS-treated and non-treated cells. (</w:t>
      </w:r>
      <w:r w:rsidRPr="000C2449">
        <w:rPr>
          <w:rFonts w:ascii="Helvetica" w:hAnsi="Helvetica" w:cs="Arial"/>
          <w:b/>
          <w:sz w:val="18"/>
          <w:szCs w:val="20"/>
        </w:rPr>
        <w:t>B</w:t>
      </w:r>
      <w:r w:rsidRPr="000C2449">
        <w:rPr>
          <w:rFonts w:ascii="Helvetica" w:hAnsi="Helvetica" w:cs="Arial"/>
          <w:sz w:val="18"/>
          <w:szCs w:val="20"/>
        </w:rPr>
        <w:t xml:space="preserve">) Mutation density in </w:t>
      </w:r>
      <w:ins w:id="334" w:author="Lisa Fish" w:date="2020-01-07T11:42:00Z">
        <w:r w:rsidR="00AA227B">
          <w:rPr>
            <w:rFonts w:ascii="Helvetica" w:hAnsi="Helvetica" w:cs="Arial"/>
            <w:sz w:val="18"/>
            <w:szCs w:val="20"/>
          </w:rPr>
          <w:t xml:space="preserve">in silico </w:t>
        </w:r>
      </w:ins>
      <w:r w:rsidRPr="000C2449">
        <w:rPr>
          <w:rFonts w:ascii="Helvetica" w:hAnsi="Helvetica" w:cs="Arial"/>
          <w:sz w:val="18"/>
          <w:szCs w:val="20"/>
        </w:rPr>
        <w:t>predicted loop and stem regions of PLEC SSE-2 and the ERRFI1 SSE. (</w:t>
      </w:r>
      <w:r w:rsidRPr="000C2449">
        <w:rPr>
          <w:rFonts w:ascii="Helvetica" w:hAnsi="Helvetica" w:cs="Arial"/>
          <w:b/>
          <w:sz w:val="18"/>
          <w:szCs w:val="20"/>
        </w:rPr>
        <w:t>C</w:t>
      </w:r>
      <w:r w:rsidRPr="000C2449">
        <w:rPr>
          <w:rFonts w:ascii="Helvetica" w:hAnsi="Helvetica" w:cs="Arial"/>
          <w:sz w:val="18"/>
          <w:szCs w:val="20"/>
        </w:rPr>
        <w:t xml:space="preserve">) Correlation of mutation counts in DMS-seq experimental replicates. </w:t>
      </w:r>
    </w:p>
    <w:p w14:paraId="292F2421" w14:textId="5E8E0383" w:rsidR="00223E81" w:rsidRPr="008B5975" w:rsidRDefault="00223E81">
      <w:pPr>
        <w:rPr>
          <w:rFonts w:ascii="Helvetica" w:hAnsi="Helvetica" w:cs="Arial"/>
          <w:sz w:val="18"/>
          <w:szCs w:val="20"/>
        </w:rPr>
      </w:pPr>
    </w:p>
    <w:p w14:paraId="3FF35FD7" w14:textId="6BBA176A" w:rsidR="00CC1F44" w:rsidRPr="008B5975" w:rsidRDefault="00CC1F44">
      <w:pPr>
        <w:rPr>
          <w:rFonts w:ascii="Helvetica" w:hAnsi="Helvetica" w:cs="Arial"/>
          <w:sz w:val="22"/>
        </w:rPr>
      </w:pPr>
    </w:p>
    <w:p w14:paraId="0901BE32" w14:textId="77777777" w:rsidR="00580E94" w:rsidRPr="008B5975" w:rsidRDefault="00580E94">
      <w:pPr>
        <w:rPr>
          <w:rFonts w:ascii="Helvetica" w:hAnsi="Helvetica" w:cs="Arial"/>
          <w:b/>
          <w:sz w:val="22"/>
        </w:rPr>
      </w:pPr>
    </w:p>
    <w:p w14:paraId="22EA3937" w14:textId="55E7757C" w:rsidR="00580E94" w:rsidRPr="008B5975" w:rsidRDefault="00F14601">
      <w:pPr>
        <w:rPr>
          <w:rFonts w:ascii="Helvetica" w:hAnsi="Helvetica" w:cs="Arial"/>
          <w:b/>
          <w:sz w:val="22"/>
        </w:rPr>
      </w:pPr>
      <w:r w:rsidRPr="00962F60">
        <w:rPr>
          <w:rFonts w:ascii="Helvetica" w:hAnsi="Helvetica" w:cs="Arial"/>
          <w:b/>
          <w:noProof/>
          <w:sz w:val="22"/>
        </w:rPr>
        <w:lastRenderedPageBreak/>
        <w:drawing>
          <wp:inline distT="0" distB="0" distL="0" distR="0" wp14:anchorId="23BB7561" wp14:editId="58BFC660">
            <wp:extent cx="6055331" cy="4529484"/>
            <wp:effectExtent l="0" t="0" r="0" b="0"/>
            <wp:docPr id="14" name="Picture 14" descr="Macintosh HD:Users:lisafish:Desktop:Fig S7 cel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safish:Desktop:Fig S7 cell.ep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5331" cy="4529484"/>
                    </a:xfrm>
                    <a:prstGeom prst="rect">
                      <a:avLst/>
                    </a:prstGeom>
                    <a:noFill/>
                    <a:ln>
                      <a:noFill/>
                    </a:ln>
                  </pic:spPr>
                </pic:pic>
              </a:graphicData>
            </a:graphic>
          </wp:inline>
        </w:drawing>
      </w:r>
    </w:p>
    <w:p w14:paraId="0EA1BD8A" w14:textId="77777777" w:rsidR="00580E94" w:rsidRPr="008B5975" w:rsidRDefault="00580E94">
      <w:pPr>
        <w:rPr>
          <w:rFonts w:ascii="Helvetica" w:hAnsi="Helvetica" w:cs="Arial"/>
          <w:b/>
          <w:sz w:val="22"/>
        </w:rPr>
      </w:pPr>
    </w:p>
    <w:p w14:paraId="6DF10057" w14:textId="77777777" w:rsidR="00580E94" w:rsidRPr="008B5975" w:rsidRDefault="00580E94">
      <w:pPr>
        <w:rPr>
          <w:rFonts w:ascii="Helvetica" w:hAnsi="Helvetica" w:cs="Arial"/>
          <w:b/>
          <w:sz w:val="22"/>
        </w:rPr>
      </w:pPr>
    </w:p>
    <w:p w14:paraId="37562E78" w14:textId="77777777" w:rsidR="00A03A41" w:rsidRPr="008B5975" w:rsidRDefault="00F14601" w:rsidP="00A03A41">
      <w:pPr>
        <w:rPr>
          <w:rFonts w:ascii="Helvetica" w:hAnsi="Helvetica" w:cs="Arial"/>
          <w:b/>
          <w:sz w:val="18"/>
          <w:szCs w:val="20"/>
        </w:rPr>
      </w:pPr>
      <w:ins w:id="335" w:author="Lisa Fish" w:date="2020-01-06T16:02:00Z">
        <w:r>
          <w:rPr>
            <w:rFonts w:ascii="Helvetica" w:hAnsi="Helvetica" w:cs="Arial"/>
            <w:b/>
            <w:sz w:val="18"/>
            <w:szCs w:val="20"/>
          </w:rPr>
          <w:t>Fig. S7.</w:t>
        </w:r>
        <w:r w:rsidRPr="008B5975">
          <w:rPr>
            <w:rFonts w:ascii="Helvetica" w:hAnsi="Helvetica" w:cs="Arial"/>
            <w:b/>
            <w:sz w:val="18"/>
            <w:szCs w:val="20"/>
          </w:rPr>
          <w:t xml:space="preserve"> </w:t>
        </w:r>
      </w:ins>
      <w:r w:rsidR="00A03A41" w:rsidRPr="008B5975">
        <w:rPr>
          <w:rFonts w:ascii="Helvetica" w:hAnsi="Helvetica" w:cs="Arial"/>
          <w:b/>
          <w:sz w:val="18"/>
          <w:szCs w:val="20"/>
        </w:rPr>
        <w:t>Clinical associations between SNRPA1 expression and breast cancer progression.</w:t>
      </w:r>
    </w:p>
    <w:p w14:paraId="00418B96" w14:textId="14E7408E" w:rsidR="00A03A41" w:rsidRPr="008B5975" w:rsidRDefault="00A03A41" w:rsidP="00A03A41">
      <w:pPr>
        <w:rPr>
          <w:rFonts w:ascii="Helvetica" w:hAnsi="Helvetica" w:cs="Arial"/>
          <w:sz w:val="18"/>
          <w:szCs w:val="20"/>
        </w:rPr>
      </w:pPr>
      <w:r w:rsidRPr="005F6900">
        <w:rPr>
          <w:rFonts w:ascii="Helvetica" w:hAnsi="Helvetica" w:cs="Arial"/>
          <w:sz w:val="18"/>
          <w:szCs w:val="20"/>
        </w:rPr>
        <w:t>(</w:t>
      </w:r>
      <w:r w:rsidRPr="005F6900">
        <w:rPr>
          <w:rFonts w:ascii="Helvetica" w:hAnsi="Helvetica" w:cs="Arial"/>
          <w:b/>
          <w:sz w:val="18"/>
          <w:szCs w:val="20"/>
        </w:rPr>
        <w:t>A</w:t>
      </w:r>
      <w:r w:rsidRPr="005F6900">
        <w:rPr>
          <w:rFonts w:ascii="Helvetica" w:hAnsi="Helvetica" w:cs="Arial"/>
          <w:sz w:val="18"/>
          <w:szCs w:val="20"/>
        </w:rPr>
        <w:t xml:space="preserve">) Scatter plot showing a positive correlation between SNRPA1 mRNA levels and SNRPA1 copy number in TCGA-BRCA dataset; </w:t>
      </w:r>
      <w:r w:rsidRPr="005F6900">
        <w:rPr>
          <w:rFonts w:ascii="Helvetica" w:hAnsi="Helvetica" w:cs="Arial"/>
          <w:i/>
          <w:sz w:val="18"/>
          <w:szCs w:val="20"/>
        </w:rPr>
        <w:t>n</w:t>
      </w:r>
      <w:r w:rsidRPr="005F6900">
        <w:rPr>
          <w:rFonts w:ascii="Helvetica" w:hAnsi="Helvetica" w:cs="Arial"/>
          <w:sz w:val="18"/>
          <w:szCs w:val="20"/>
        </w:rPr>
        <w:t xml:space="preserve"> = 871. (</w:t>
      </w:r>
      <w:r w:rsidRPr="005F6900">
        <w:rPr>
          <w:rFonts w:ascii="Helvetica" w:hAnsi="Helvetica" w:cs="Arial"/>
          <w:b/>
          <w:sz w:val="18"/>
          <w:szCs w:val="20"/>
        </w:rPr>
        <w:t>B</w:t>
      </w:r>
      <w:r w:rsidRPr="005F6900">
        <w:rPr>
          <w:rFonts w:ascii="Helvetica" w:hAnsi="Helvetica" w:cs="Arial"/>
          <w:sz w:val="18"/>
          <w:szCs w:val="20"/>
        </w:rPr>
        <w:t xml:space="preserve">) SNRPA1 mRNA levels across normal tissue and breast cancer tissue stages I-IV in two independent cohorts; </w:t>
      </w:r>
      <w:r w:rsidRPr="005F6900">
        <w:rPr>
          <w:rFonts w:ascii="Helvetica" w:hAnsi="Helvetica" w:cs="Arial"/>
          <w:i/>
          <w:sz w:val="18"/>
          <w:szCs w:val="20"/>
        </w:rPr>
        <w:t>n</w:t>
      </w:r>
      <w:r w:rsidRPr="005F6900">
        <w:rPr>
          <w:rFonts w:ascii="Helvetica" w:hAnsi="Helvetica" w:cs="Arial"/>
          <w:sz w:val="18"/>
          <w:szCs w:val="20"/>
        </w:rPr>
        <w:t xml:space="preserve"> = 1456 (METABRIC</w:t>
      </w:r>
      <w:ins w:id="336" w:author="Lisa Fish" w:date="2020-01-08T17:05:00Z">
        <w:r w:rsidR="004433F4">
          <w:rPr>
            <w:rFonts w:ascii="Helvetica" w:hAnsi="Helvetica" w:cs="Arial"/>
            <w:sz w:val="18"/>
            <w:szCs w:val="20"/>
          </w:rPr>
          <w:t xml:space="preserve"> </w:t>
        </w:r>
      </w:ins>
      <w:r w:rsidRPr="005F6900">
        <w:rPr>
          <w:rFonts w:ascii="Helvetica" w:hAnsi="Helvetica" w:cs="Arial"/>
          <w:sz w:val="18"/>
          <w:szCs w:val="20"/>
        </w:rPr>
        <w:fldChar w:fldCharType="begin"/>
      </w:r>
      <w:r>
        <w:rPr>
          <w:rFonts w:ascii="Helvetica" w:hAnsi="Helvetica" w:cs="Arial"/>
          <w:sz w:val="18"/>
          <w:szCs w:val="20"/>
        </w:rPr>
        <w:instrText xml:space="preserve"> ADDIN ZOTERO_ITEM CSL_CITATION {"citationID":"qd2NYtoZ","properties":{"formattedCitation":"(Curtis et al., 2012)","plainCitation":"(Curtis et al., 2012)","noteIndex":0},"citationItems":[{"id":5664,"uris":["http://zotero.org/users/4940095/items/HZNC5VHS"],"uri":["http://zotero.org/users/4940095/items/HZNC5VHS"],"itemData":{"id":5664,"type":"article-journal","abstract":"Integrative analysis of copy number and gene expression in 2,000 primary breast tumours with long-term clinical follow-up revealed putative cis-acting driver genes, novel subgroups and trans-acting aberration hotspots that modulate subgroup-specific gene networks.","container-title":"Nature","DOI":"10.1038/nature10983","ISSN":"1476-4687","issue":"7403","journalAbbreviation":"Nature","language":"en","page":"346-352","source":"www.nature.com","title":"The genomic and transcriptomic architecture of 2,000 breast tumours reveals novel subgroups","volume":"486","author":[{"family":"Curtis","given":"Christina"},{"family":"Shah","given":"Sohrab P."},{"family":"Chin","given":"Suet-Feung"},{"family":"Turashvili","given":"Gulisa"},{"family":"Rueda","given":"Oscar M."},{"family":"Dunning","given":"Mark J."},{"family":"Speed","given":"Doug"},{"family":"Lynch","given":"Andy G."},{"family":"Samarajiwa","given":"Shamith"},{"family":"Yuan","given":"Yinyin"},{"family":"Gräf","given":"Stefan"},{"family":"Ha","given":"Gavin"},{"family":"Haffari","given":"Gholamreza"},{"family":"Bashashati","given":"Ali"},{"family":"Russell","given":"Roslin"},{"family":"McKinney","given":"Steven"},{"family":"Langerød","given":"Anita"},{"family":"Green","given":"Andrew"},{"family":"Provenzano","given":"Elena"},{"family":"Wishart","given":"Gordon"},{"family":"Pinder","given":"Sarah"},{"family":"Watson","given":"Peter"},{"family":"Markowetz","given":"Florian"},{"family":"Murphy","given":"Leigh"},{"family":"Ellis","given":"Ian"},{"family":"Purushotham","given":"Arnie"},{"family":"Børresen-Dale","given":"Anne-Lise"},{"family":"Brenton","given":"James D."},{"family":"Tavaré","given":"Simon"},{"family":"Caldas","given":"Carlos"},{"family":"Aparicio","given":"Samuel"}],"issued":{"date-parts":[["2012",6]]}}}],"schema":"https://github.com/citation-style-language/schema/raw/master/csl-citation.json"} </w:instrText>
      </w:r>
      <w:r w:rsidRPr="005F6900">
        <w:rPr>
          <w:rFonts w:ascii="Helvetica" w:hAnsi="Helvetica" w:cs="Arial"/>
          <w:sz w:val="18"/>
          <w:szCs w:val="20"/>
        </w:rPr>
        <w:fldChar w:fldCharType="separate"/>
      </w:r>
      <w:r>
        <w:rPr>
          <w:rFonts w:ascii="Helvetica" w:hAnsi="Helvetica"/>
          <w:sz w:val="18"/>
        </w:rPr>
        <w:t>(Curtis et al., 2012)</w:t>
      </w:r>
      <w:r w:rsidRPr="005F6900">
        <w:rPr>
          <w:rFonts w:ascii="Helvetica" w:hAnsi="Helvetica" w:cs="Arial"/>
          <w:sz w:val="18"/>
          <w:szCs w:val="20"/>
        </w:rPr>
        <w:fldChar w:fldCharType="end"/>
      </w:r>
      <w:r w:rsidRPr="005F6900">
        <w:rPr>
          <w:rFonts w:ascii="Helvetica" w:hAnsi="Helvetica" w:cs="Arial"/>
          <w:sz w:val="18"/>
          <w:szCs w:val="20"/>
        </w:rPr>
        <w:t>) and</w:t>
      </w:r>
      <w:r w:rsidRPr="005F6900">
        <w:rPr>
          <w:rFonts w:ascii="Helvetica" w:hAnsi="Helvetica" w:cs="Arial"/>
          <w:i/>
          <w:sz w:val="18"/>
          <w:szCs w:val="20"/>
        </w:rPr>
        <w:t xml:space="preserve"> n</w:t>
      </w:r>
      <w:r w:rsidRPr="005F6900">
        <w:rPr>
          <w:rFonts w:ascii="Helvetica" w:hAnsi="Helvetica" w:cs="Arial"/>
          <w:sz w:val="18"/>
          <w:szCs w:val="20"/>
        </w:rPr>
        <w:t xml:space="preserve"> = 243 (expO; GSE2109). (</w:t>
      </w:r>
      <w:r w:rsidRPr="005F6900">
        <w:rPr>
          <w:rFonts w:ascii="Helvetica" w:hAnsi="Helvetica" w:cs="Arial"/>
          <w:b/>
          <w:sz w:val="18"/>
          <w:szCs w:val="20"/>
        </w:rPr>
        <w:t>C</w:t>
      </w:r>
      <w:r w:rsidRPr="005F6900">
        <w:rPr>
          <w:rFonts w:ascii="Helvetica" w:hAnsi="Helvetica" w:cs="Arial"/>
          <w:sz w:val="18"/>
          <w:szCs w:val="20"/>
        </w:rPr>
        <w:t xml:space="preserve">) SNRPA1 mRNA levels in breast tumors grades 1-3; </w:t>
      </w:r>
      <w:r w:rsidRPr="005F6900">
        <w:rPr>
          <w:rFonts w:ascii="Helvetica" w:hAnsi="Helvetica" w:cs="Arial"/>
          <w:i/>
          <w:sz w:val="18"/>
          <w:szCs w:val="20"/>
        </w:rPr>
        <w:t>n</w:t>
      </w:r>
      <w:r w:rsidRPr="005F6900">
        <w:rPr>
          <w:rFonts w:ascii="Helvetica" w:hAnsi="Helvetica" w:cs="Arial"/>
          <w:sz w:val="18"/>
          <w:szCs w:val="20"/>
        </w:rPr>
        <w:t xml:space="preserve"> = 1411. (</w:t>
      </w:r>
      <w:r w:rsidRPr="005F6900">
        <w:rPr>
          <w:rFonts w:ascii="Helvetica" w:hAnsi="Helvetica" w:cs="Arial"/>
          <w:b/>
          <w:sz w:val="18"/>
          <w:szCs w:val="20"/>
        </w:rPr>
        <w:t>D</w:t>
      </w:r>
      <w:r w:rsidRPr="005F6900">
        <w:rPr>
          <w:rFonts w:ascii="Helvetica" w:hAnsi="Helvetica" w:cs="Arial"/>
          <w:sz w:val="18"/>
          <w:szCs w:val="20"/>
        </w:rPr>
        <w:t xml:space="preserve">) Hazard ratio and associated </w:t>
      </w:r>
      <w:r w:rsidRPr="005F6900">
        <w:rPr>
          <w:rFonts w:ascii="Helvetica" w:hAnsi="Helvetica" w:cs="Arial"/>
          <w:i/>
          <w:sz w:val="18"/>
          <w:szCs w:val="20"/>
        </w:rPr>
        <w:t>P</w:t>
      </w:r>
      <w:r w:rsidRPr="005F6900">
        <w:rPr>
          <w:rFonts w:ascii="Helvetica" w:hAnsi="Helvetica" w:cs="Arial"/>
          <w:sz w:val="18"/>
          <w:szCs w:val="20"/>
        </w:rPr>
        <w:t xml:space="preserve"> values of the listed factors with clinical outcome in METABRIC dataset; n = 1979. (</w:t>
      </w:r>
      <w:r w:rsidRPr="005F6900">
        <w:rPr>
          <w:rFonts w:ascii="Helvetica" w:hAnsi="Helvetica" w:cs="Arial"/>
          <w:b/>
          <w:sz w:val="18"/>
          <w:szCs w:val="20"/>
        </w:rPr>
        <w:t>E</w:t>
      </w:r>
      <w:r w:rsidRPr="005F6900">
        <w:rPr>
          <w:rFonts w:ascii="Helvetica" w:hAnsi="Helvetica" w:cs="Arial"/>
          <w:sz w:val="18"/>
          <w:szCs w:val="20"/>
        </w:rPr>
        <w:t xml:space="preserve">) Survival curve of breast cancer patients stratified by relative SNRPA1 mRNA levels. </w:t>
      </w:r>
      <w:r w:rsidRPr="005F6900">
        <w:rPr>
          <w:rFonts w:ascii="Helvetica" w:hAnsi="Helvetica" w:cs="Arial"/>
          <w:i/>
          <w:sz w:val="18"/>
          <w:szCs w:val="20"/>
        </w:rPr>
        <w:t>n</w:t>
      </w:r>
      <w:r w:rsidRPr="005F6900">
        <w:rPr>
          <w:rFonts w:ascii="Helvetica" w:hAnsi="Helvetica" w:cs="Arial"/>
          <w:sz w:val="18"/>
          <w:szCs w:val="20"/>
        </w:rPr>
        <w:t xml:space="preserve"> = 1379. (</w:t>
      </w:r>
      <w:r w:rsidRPr="004433F4">
        <w:rPr>
          <w:rFonts w:ascii="Helvetica" w:hAnsi="Helvetica" w:cs="Arial"/>
          <w:b/>
          <w:bCs/>
          <w:sz w:val="18"/>
          <w:szCs w:val="20"/>
        </w:rPr>
        <w:t>F</w:t>
      </w:r>
      <w:r w:rsidRPr="005F6900">
        <w:rPr>
          <w:rFonts w:ascii="Helvetica" w:hAnsi="Helvetica" w:cs="Arial"/>
          <w:sz w:val="18"/>
          <w:szCs w:val="20"/>
        </w:rPr>
        <w:t>) SNRPA1 mRNA levels across the indicated breast cancer</w:t>
      </w:r>
      <w:r w:rsidRPr="008B5975">
        <w:rPr>
          <w:rFonts w:ascii="Helvetica" w:hAnsi="Helvetica" w:cs="Arial"/>
          <w:sz w:val="18"/>
          <w:szCs w:val="20"/>
        </w:rPr>
        <w:t xml:space="preserve"> subtypes. </w:t>
      </w:r>
      <w:r w:rsidRPr="008B5975">
        <w:rPr>
          <w:rFonts w:ascii="Helvetica" w:hAnsi="Helvetica" w:cs="Arial"/>
          <w:i/>
          <w:sz w:val="18"/>
          <w:szCs w:val="20"/>
        </w:rPr>
        <w:t>n</w:t>
      </w:r>
      <w:r w:rsidRPr="008B5975">
        <w:rPr>
          <w:rFonts w:ascii="Helvetica" w:hAnsi="Helvetica" w:cs="Arial"/>
          <w:sz w:val="18"/>
          <w:szCs w:val="20"/>
        </w:rPr>
        <w:t xml:space="preserve"> = 1826.</w:t>
      </w:r>
    </w:p>
    <w:p w14:paraId="7DCF337A" w14:textId="33ED72B4" w:rsidR="00F14601" w:rsidRPr="008B5975" w:rsidRDefault="00F14601" w:rsidP="00F14601">
      <w:pPr>
        <w:rPr>
          <w:ins w:id="337" w:author="Lisa Fish" w:date="2020-01-06T16:02:00Z"/>
          <w:rFonts w:ascii="Helvetica" w:hAnsi="Helvetica" w:cs="Arial"/>
          <w:b/>
          <w:sz w:val="18"/>
          <w:szCs w:val="20"/>
        </w:rPr>
      </w:pPr>
    </w:p>
    <w:p w14:paraId="51A70610" w14:textId="77777777" w:rsidR="00580E94" w:rsidRPr="008B5975" w:rsidRDefault="00580E94">
      <w:pPr>
        <w:rPr>
          <w:rFonts w:ascii="Helvetica" w:hAnsi="Helvetica" w:cs="Arial"/>
          <w:b/>
          <w:sz w:val="22"/>
        </w:rPr>
      </w:pPr>
    </w:p>
    <w:p w14:paraId="0FA0626A" w14:textId="77777777" w:rsidR="00580E94" w:rsidRPr="008B5975" w:rsidRDefault="00580E94">
      <w:pPr>
        <w:rPr>
          <w:rFonts w:ascii="Helvetica" w:hAnsi="Helvetica" w:cs="Arial"/>
          <w:b/>
          <w:sz w:val="22"/>
        </w:rPr>
      </w:pPr>
    </w:p>
    <w:p w14:paraId="16EC44BE" w14:textId="77777777" w:rsidR="00580E94" w:rsidRPr="008B5975" w:rsidRDefault="00580E94">
      <w:pPr>
        <w:rPr>
          <w:rFonts w:ascii="Helvetica" w:hAnsi="Helvetica" w:cs="Arial"/>
          <w:b/>
          <w:sz w:val="22"/>
        </w:rPr>
      </w:pPr>
    </w:p>
    <w:p w14:paraId="0115E466" w14:textId="77777777" w:rsidR="00580E94" w:rsidRPr="008B5975" w:rsidRDefault="00580E94">
      <w:pPr>
        <w:rPr>
          <w:rFonts w:ascii="Helvetica" w:hAnsi="Helvetica" w:cs="Arial"/>
          <w:b/>
          <w:sz w:val="22"/>
        </w:rPr>
      </w:pPr>
    </w:p>
    <w:p w14:paraId="3FE7D972" w14:textId="77777777" w:rsidR="00580E94" w:rsidRPr="008B5975" w:rsidRDefault="00580E94">
      <w:pPr>
        <w:rPr>
          <w:rFonts w:ascii="Helvetica" w:hAnsi="Helvetica" w:cs="Arial"/>
          <w:b/>
          <w:sz w:val="22"/>
        </w:rPr>
      </w:pPr>
    </w:p>
    <w:p w14:paraId="3C8DD3B1" w14:textId="77777777" w:rsidR="00580E94" w:rsidRPr="008B5975" w:rsidRDefault="00580E94">
      <w:pPr>
        <w:rPr>
          <w:rFonts w:ascii="Helvetica" w:hAnsi="Helvetica" w:cs="Arial"/>
          <w:b/>
          <w:sz w:val="22"/>
        </w:rPr>
      </w:pPr>
    </w:p>
    <w:p w14:paraId="27FEF41C" w14:textId="77777777" w:rsidR="00580E94" w:rsidRPr="008B5975" w:rsidRDefault="00580E94">
      <w:pPr>
        <w:rPr>
          <w:rFonts w:ascii="Helvetica" w:hAnsi="Helvetica" w:cs="Arial"/>
          <w:b/>
          <w:sz w:val="22"/>
        </w:rPr>
      </w:pPr>
    </w:p>
    <w:p w14:paraId="7AE7A298" w14:textId="77777777" w:rsidR="00580E94" w:rsidRPr="008B5975" w:rsidRDefault="00580E94">
      <w:pPr>
        <w:rPr>
          <w:rFonts w:ascii="Helvetica" w:hAnsi="Helvetica" w:cs="Arial"/>
          <w:b/>
          <w:sz w:val="22"/>
        </w:rPr>
      </w:pPr>
    </w:p>
    <w:p w14:paraId="2355ABEA" w14:textId="77777777" w:rsidR="00580E94" w:rsidRPr="008B5975" w:rsidRDefault="00580E94">
      <w:pPr>
        <w:rPr>
          <w:rFonts w:ascii="Helvetica" w:hAnsi="Helvetica" w:cs="Arial"/>
          <w:b/>
          <w:sz w:val="22"/>
        </w:rPr>
      </w:pPr>
    </w:p>
    <w:p w14:paraId="636AB88E" w14:textId="77777777" w:rsidR="00B0708C" w:rsidRDefault="00B0708C">
      <w:pPr>
        <w:rPr>
          <w:rFonts w:ascii="Helvetica" w:hAnsi="Helvetica" w:cs="Arial"/>
          <w:b/>
          <w:sz w:val="22"/>
        </w:rPr>
      </w:pPr>
    </w:p>
    <w:p w14:paraId="68F6C387" w14:textId="77777777" w:rsidR="00F14601" w:rsidRDefault="00F14601">
      <w:pPr>
        <w:rPr>
          <w:ins w:id="338" w:author="Lisa Fish" w:date="2020-01-06T16:03:00Z"/>
          <w:rFonts w:ascii="Helvetica" w:hAnsi="Helvetica" w:cs="Arial"/>
          <w:b/>
          <w:sz w:val="22"/>
        </w:rPr>
      </w:pPr>
    </w:p>
    <w:p w14:paraId="5DB8111F" w14:textId="77777777" w:rsidR="00F14601" w:rsidRDefault="00F14601">
      <w:pPr>
        <w:rPr>
          <w:ins w:id="339" w:author="Lisa Fish" w:date="2020-01-06T16:03:00Z"/>
          <w:rFonts w:ascii="Helvetica" w:hAnsi="Helvetica" w:cs="Arial"/>
          <w:b/>
          <w:sz w:val="22"/>
        </w:rPr>
      </w:pPr>
    </w:p>
    <w:p w14:paraId="779F8355" w14:textId="77777777" w:rsidR="001D187E" w:rsidRDefault="001D187E">
      <w:pPr>
        <w:rPr>
          <w:ins w:id="340" w:author="Lisa Fish" w:date="2020-01-06T16:03:00Z"/>
          <w:rFonts w:ascii="Helvetica" w:hAnsi="Helvetica" w:cs="Arial"/>
          <w:b/>
          <w:sz w:val="22"/>
        </w:rPr>
      </w:pPr>
    </w:p>
    <w:p w14:paraId="659E9F79" w14:textId="70BBA455" w:rsidR="00A36C4A" w:rsidRPr="008B5975" w:rsidRDefault="00F14601">
      <w:pPr>
        <w:rPr>
          <w:rFonts w:ascii="Helvetica" w:hAnsi="Helvetica" w:cs="Arial"/>
          <w:b/>
          <w:sz w:val="22"/>
        </w:rPr>
      </w:pPr>
      <w:ins w:id="341" w:author="Lisa Fish" w:date="2020-01-06T16:03:00Z">
        <w:r>
          <w:rPr>
            <w:rFonts w:ascii="Helvetica" w:hAnsi="Helvetica" w:cs="Arial"/>
            <w:b/>
            <w:sz w:val="22"/>
          </w:rPr>
          <w:lastRenderedPageBreak/>
          <w:t>METHODS</w:t>
        </w:r>
      </w:ins>
    </w:p>
    <w:p w14:paraId="420B5F91" w14:textId="3B961F28" w:rsidR="00A36C4A" w:rsidRPr="008B5975" w:rsidRDefault="00A36C4A">
      <w:pPr>
        <w:rPr>
          <w:rFonts w:ascii="Helvetica" w:hAnsi="Helvetica" w:cs="Arial"/>
          <w:b/>
          <w:sz w:val="22"/>
        </w:rPr>
      </w:pPr>
      <w:r w:rsidRPr="008B5975">
        <w:rPr>
          <w:rFonts w:ascii="Helvetica" w:hAnsi="Helvetica" w:cs="Arial"/>
          <w:b/>
          <w:sz w:val="22"/>
        </w:rPr>
        <w:t>Cell Culture</w:t>
      </w:r>
    </w:p>
    <w:p w14:paraId="6E3F6B53" w14:textId="2DD64313" w:rsidR="004126A3" w:rsidRPr="008B5975" w:rsidRDefault="004126A3" w:rsidP="004126A3">
      <w:pPr>
        <w:spacing w:after="120"/>
        <w:rPr>
          <w:rFonts w:ascii="Helvetica" w:eastAsia="Times New Roman" w:hAnsi="Helvetica" w:cs="Arial"/>
          <w:sz w:val="22"/>
        </w:rPr>
      </w:pPr>
      <w:r w:rsidRPr="008B5975">
        <w:rPr>
          <w:rFonts w:ascii="Helvetica" w:eastAsia="Times New Roman" w:hAnsi="Helvetica" w:cs="Arial"/>
          <w:sz w:val="22"/>
        </w:rPr>
        <w:t>All cells were cultured in a 37</w:t>
      </w:r>
      <w:r w:rsidRPr="008B5975">
        <w:rPr>
          <w:rFonts w:ascii="Helvetica" w:eastAsia="Times New Roman" w:hAnsi="Helvetica" w:cs="Arial"/>
          <w:color w:val="000000"/>
          <w:sz w:val="22"/>
        </w:rPr>
        <w:t>°</w:t>
      </w:r>
      <w:r w:rsidRPr="008B5975">
        <w:rPr>
          <w:rFonts w:ascii="Helvetica" w:eastAsia="Times New Roman" w:hAnsi="Helvetica" w:cs="Arial"/>
          <w:sz w:val="22"/>
        </w:rPr>
        <w:t>C 5% CO2 humidified incubator. The MDA-MB-231 breast cancer cell line, its highly metastatic derivative, MDA-LM2</w:t>
      </w:r>
      <w:r w:rsidRPr="008B5975">
        <w:rPr>
          <w:rFonts w:ascii="Helvetica" w:eastAsia="Times New Roman" w:hAnsi="Helvetica" w:cs="Arial"/>
          <w:sz w:val="22"/>
        </w:rPr>
        <w:fldChar w:fldCharType="begin"/>
      </w:r>
      <w:r w:rsidR="000E303D">
        <w:rPr>
          <w:rFonts w:ascii="Helvetica" w:eastAsia="Times New Roman" w:hAnsi="Helvetica" w:cs="Arial"/>
          <w:sz w:val="22"/>
        </w:rPr>
        <w:instrText xml:space="preserve"> ADDIN ZOTERO_ITEM CSL_CITATION {"citationID":"OwwxrIAl","properties":{"formattedCitation":"(Minn et al., 2005b)","plainCitation":"(Minn et al., 2005b)","noteIndex":0},"citationItems":[{"id":5318,"uris":["http://zotero.org/users/4940095/items/WRY2ZFGB"],"uri":["http://zotero.org/users/4940095/items/WRY2ZFGB"],"itemData":{"id":5318,"type":"article-journal","abstract":"By means of in vivo selection, transcriptomic analysis, functional verification and clinical validation, here we identify a set of genes that marks and mediates breast cancer metastasis to the lungs. Some of these genes serve dual functions, providing growth advantages both in the primary tumour and in the lung microenvironment. Others contribute to aggressive growth selectively in the lung. Many encode extracellular proteins and are of previously unknown relevance to cancer metastasis.","container-title":"Nature","DOI":"10.1038/nature03799","ISSN":"1476-4687","issue":"7050","journalAbbreviation":"Nature","language":"eng","note":"PMID: 16049480\nPMCID: PMC1283098","page":"518-524","source":"PubMed","title":"Genes that mediate breast cancer metastasis to lung","volume":"436","author":[{"family":"Minn","given":"Andy J."},{"family":"Gupta","given":"Gaorav P."},{"family":"Siegel","given":"Peter M."},{"family":"Bos","given":"Paula D."},{"family":"Shu","given":"Weiping"},{"family":"Giri","given":"Dilip D."},{"family":"Viale","given":"Agnes"},{"family":"Olshen","given":"Adam B."},{"family":"Gerald","given":"William L."},{"family":"Massagué","given":"Joan"}],"issued":{"date-parts":[["2005",7,28]]}}}],"schema":"https://github.com/citation-style-language/schema/raw/master/csl-citation.json"} </w:instrText>
      </w:r>
      <w:r w:rsidRPr="008B5975">
        <w:rPr>
          <w:rFonts w:ascii="Helvetica" w:eastAsia="Times New Roman" w:hAnsi="Helvetica" w:cs="Arial"/>
          <w:sz w:val="22"/>
        </w:rPr>
        <w:fldChar w:fldCharType="separate"/>
      </w:r>
      <w:r w:rsidR="000E303D">
        <w:rPr>
          <w:rFonts w:ascii="Helvetica" w:hAnsi="Helvetica"/>
          <w:sz w:val="22"/>
        </w:rPr>
        <w:t>(Minn et al., 2005b)</w:t>
      </w:r>
      <w:r w:rsidRPr="008B5975">
        <w:rPr>
          <w:rFonts w:ascii="Helvetica" w:eastAsia="Times New Roman" w:hAnsi="Helvetica" w:cs="Arial"/>
          <w:sz w:val="22"/>
        </w:rPr>
        <w:fldChar w:fldCharType="end"/>
      </w:r>
      <w:r w:rsidRPr="008B5975">
        <w:rPr>
          <w:rFonts w:ascii="Helvetica" w:eastAsia="Times New Roman" w:hAnsi="Helvetica" w:cs="Arial"/>
          <w:sz w:val="22"/>
        </w:rPr>
        <w:t xml:space="preserve">, and 293LTV cells were cultured in DMEM medium supplemented with 10% FBS, glucose (4.5g/L), L-glutamine (4mM), sodium pyruvate (1mM), penicillin (100 units/mL), streptomycin (100 </w:t>
      </w:r>
      <w:r w:rsidRPr="008B5975">
        <w:rPr>
          <w:rFonts w:ascii="Helvetica" w:hAnsi="Helvetica" w:cs="Arial"/>
          <w:color w:val="000000"/>
          <w:sz w:val="22"/>
        </w:rPr>
        <w:t>μ</w:t>
      </w:r>
      <w:r w:rsidRPr="008B5975">
        <w:rPr>
          <w:rFonts w:ascii="Helvetica" w:eastAsia="Times New Roman" w:hAnsi="Helvetica" w:cs="Arial"/>
          <w:sz w:val="22"/>
        </w:rPr>
        <w:t>g/mL) and amphotericin (1</w:t>
      </w:r>
      <w:r w:rsidRPr="008B5975">
        <w:rPr>
          <w:rFonts w:ascii="Helvetica" w:hAnsi="Helvetica" w:cs="Arial"/>
          <w:color w:val="000000"/>
          <w:sz w:val="22"/>
        </w:rPr>
        <w:t>μ</w:t>
      </w:r>
      <w:r w:rsidRPr="008B5975">
        <w:rPr>
          <w:rFonts w:ascii="Helvetica" w:eastAsia="Times New Roman" w:hAnsi="Helvetica" w:cs="Arial"/>
          <w:sz w:val="22"/>
        </w:rPr>
        <w:t xml:space="preserve">g/mL) (Gibco). The </w:t>
      </w:r>
      <w:r w:rsidR="00C14694" w:rsidRPr="008B5975">
        <w:rPr>
          <w:rFonts w:ascii="Helvetica" w:eastAsia="Times New Roman" w:hAnsi="Helvetica" w:cs="Arial"/>
          <w:sz w:val="22"/>
        </w:rPr>
        <w:t>HCC1806-LM2</w:t>
      </w:r>
      <w:r w:rsidR="00DF5DEC" w:rsidRPr="008B5975">
        <w:rPr>
          <w:rFonts w:ascii="Helvetica" w:eastAsia="Times New Roman" w:hAnsi="Helvetica" w:cs="Arial"/>
          <w:sz w:val="22"/>
        </w:rPr>
        <w:t xml:space="preserve"> cell line</w:t>
      </w:r>
      <w:r w:rsidR="00C14694" w:rsidRPr="008B5975">
        <w:rPr>
          <w:rFonts w:ascii="Helvetica" w:eastAsia="Times New Roman" w:hAnsi="Helvetica" w:cs="Arial"/>
          <w:sz w:val="22"/>
        </w:rPr>
        <w:t xml:space="preserve"> (an in vivo selected highly lung metastatic derivative of the HCC1806 breast cancer line)</w:t>
      </w:r>
      <w:r w:rsidRPr="008B5975">
        <w:rPr>
          <w:rFonts w:ascii="Helvetica" w:eastAsia="Times New Roman" w:hAnsi="Helvetica" w:cs="Arial"/>
          <w:sz w:val="22"/>
        </w:rPr>
        <w:t xml:space="preserve"> </w:t>
      </w:r>
      <w:r w:rsidR="00C14694" w:rsidRPr="008B5975">
        <w:rPr>
          <w:rFonts w:ascii="Helvetica" w:eastAsia="Times New Roman" w:hAnsi="Helvetica" w:cs="Arial"/>
          <w:sz w:val="22"/>
        </w:rPr>
        <w:t>was</w:t>
      </w:r>
      <w:r w:rsidRPr="008B5975">
        <w:rPr>
          <w:rFonts w:ascii="Helvetica" w:eastAsia="Times New Roman" w:hAnsi="Helvetica" w:cs="Arial"/>
          <w:sz w:val="22"/>
        </w:rPr>
        <w:t xml:space="preserve"> cultured in RPMI-1640 medium supplemented with 10% FBS, glucose (2g/L), L-glutamine (2mM), sodium pyruvate (1mM), penicillin (100 units/mL), streptomycin (100 </w:t>
      </w:r>
      <w:r w:rsidRPr="008B5975">
        <w:rPr>
          <w:rFonts w:ascii="Helvetica" w:hAnsi="Helvetica" w:cs="Arial"/>
          <w:color w:val="000000"/>
          <w:sz w:val="22"/>
        </w:rPr>
        <w:t>μ</w:t>
      </w:r>
      <w:r w:rsidRPr="008B5975">
        <w:rPr>
          <w:rFonts w:ascii="Helvetica" w:eastAsia="Times New Roman" w:hAnsi="Helvetica" w:cs="Arial"/>
          <w:sz w:val="22"/>
        </w:rPr>
        <w:t>g/mL) and amphotericin (1</w:t>
      </w:r>
      <w:r w:rsidRPr="008B5975">
        <w:rPr>
          <w:rFonts w:ascii="Helvetica" w:hAnsi="Helvetica" w:cs="Arial"/>
          <w:color w:val="000000"/>
          <w:sz w:val="22"/>
        </w:rPr>
        <w:t>μ</w:t>
      </w:r>
      <w:r w:rsidRPr="008B5975">
        <w:rPr>
          <w:rFonts w:ascii="Helvetica" w:eastAsia="Times New Roman" w:hAnsi="Helvetica" w:cs="Arial"/>
          <w:sz w:val="22"/>
        </w:rPr>
        <w:t>g/mL) (Gibco). All cell lines were routinely screened for mycoplasma with a PCR-based assay.</w:t>
      </w:r>
    </w:p>
    <w:p w14:paraId="002A0DA7" w14:textId="77777777" w:rsidR="00A36C4A" w:rsidRPr="008B5975" w:rsidRDefault="00A36C4A">
      <w:pPr>
        <w:rPr>
          <w:rFonts w:ascii="Helvetica" w:hAnsi="Helvetica" w:cs="Arial"/>
          <w:sz w:val="22"/>
        </w:rPr>
      </w:pPr>
    </w:p>
    <w:p w14:paraId="685A625C" w14:textId="442E3E38" w:rsidR="00A36C4A" w:rsidRPr="008B5975" w:rsidRDefault="00A36C4A">
      <w:pPr>
        <w:rPr>
          <w:rFonts w:ascii="Helvetica" w:hAnsi="Helvetica" w:cs="Arial"/>
          <w:b/>
          <w:sz w:val="22"/>
        </w:rPr>
      </w:pPr>
      <w:r w:rsidRPr="008B5975">
        <w:rPr>
          <w:rFonts w:ascii="Helvetica" w:hAnsi="Helvetica" w:cs="Arial"/>
          <w:b/>
          <w:sz w:val="22"/>
        </w:rPr>
        <w:t>shRNA</w:t>
      </w:r>
      <w:r w:rsidR="004126A3" w:rsidRPr="008B5975">
        <w:rPr>
          <w:rFonts w:ascii="Helvetica" w:hAnsi="Helvetica" w:cs="Arial"/>
          <w:b/>
          <w:sz w:val="22"/>
        </w:rPr>
        <w:t xml:space="preserve"> and siRNA-Mediated</w:t>
      </w:r>
      <w:r w:rsidRPr="008B5975">
        <w:rPr>
          <w:rFonts w:ascii="Helvetica" w:hAnsi="Helvetica" w:cs="Arial"/>
          <w:b/>
          <w:sz w:val="22"/>
        </w:rPr>
        <w:t xml:space="preserve"> </w:t>
      </w:r>
      <w:r w:rsidR="004126A3" w:rsidRPr="008B5975">
        <w:rPr>
          <w:rFonts w:ascii="Helvetica" w:hAnsi="Helvetica" w:cs="Arial"/>
          <w:b/>
          <w:sz w:val="22"/>
        </w:rPr>
        <w:t xml:space="preserve">Gene </w:t>
      </w:r>
      <w:r w:rsidRPr="008B5975">
        <w:rPr>
          <w:rFonts w:ascii="Helvetica" w:hAnsi="Helvetica" w:cs="Arial"/>
          <w:b/>
          <w:sz w:val="22"/>
        </w:rPr>
        <w:t>Knockdown</w:t>
      </w:r>
    </w:p>
    <w:p w14:paraId="1FBF6DFB" w14:textId="1D4EE693" w:rsidR="00E83AD1" w:rsidRPr="008B5975" w:rsidRDefault="004126A3" w:rsidP="00E83AD1">
      <w:pPr>
        <w:keepNext/>
        <w:spacing w:after="120"/>
        <w:ind w:firstLine="720"/>
        <w:rPr>
          <w:rFonts w:ascii="Helvetica" w:eastAsia="Times New Roman" w:hAnsi="Helvetica" w:cs="Arial"/>
          <w:sz w:val="22"/>
        </w:rPr>
      </w:pPr>
      <w:r w:rsidRPr="008B5975">
        <w:rPr>
          <w:rFonts w:ascii="Helvetica" w:eastAsia="Times New Roman" w:hAnsi="Helvetica" w:cs="Arial"/>
          <w:sz w:val="22"/>
        </w:rPr>
        <w:t xml:space="preserve">For stable knockdown of target genes, shRNAs targeting the genes of interest were cloned into the EcoRI and AgeI sites of the pLKO.1 vector </w:t>
      </w:r>
      <w:r w:rsidRPr="008B5975">
        <w:rPr>
          <w:rFonts w:ascii="Helvetica" w:eastAsia="Times New Roman" w:hAnsi="Helvetica" w:cs="Arial"/>
          <w:sz w:val="22"/>
        </w:rPr>
        <w:fldChar w:fldCharType="begin"/>
      </w:r>
      <w:r w:rsidR="008B5975">
        <w:rPr>
          <w:rFonts w:ascii="Helvetica" w:eastAsia="Times New Roman" w:hAnsi="Helvetica" w:cs="Arial"/>
          <w:sz w:val="22"/>
        </w:rPr>
        <w:instrText xml:space="preserve"> ADDIN ZOTERO_ITEM CSL_CITATION {"citationID":"27dvawhZ","properties":{"formattedCitation":"(Moffat et al., 2006)","plainCitation":"(Moffat et al., 2006)","dontUpdate":true,"noteIndex":0},"citationItems":[{"id":5458,"uris":["http://zotero.org/users/4940095/items/7QSGFPLM"],"uri":["http://zotero.org/users/4940095/items/7QSGFPLM"],"itemData":{"id":5458,"type":"article-journal","abstract":"To enable arrayed or pooled loss-of-function screens in a wide range of mammalian cell types, including primary and nondividing cells, we are developing lentiviral short hairpin RNA (shRNA) libraries targeting the human and murine genomes. The libraries currently contain 104,000 vectors, targeting each of 22,000 human and mouse genes with multiple sequence-verified constructs. To test the utility of the library for arrayed screens, we developed a screen based on high-content imaging to identify genes required for mitotic progression in human cancer cells and applied it to an arrayed set of 5,000 unique shRNA-expressing lentiviruses that target 1,028 human genes. The screen identified several known and approximately 100 candidate regulators of mitotic progression and proliferation; the availability of multiple shRNAs targeting the same gene facilitated functional validation of putative hits. This work provides a widely applicable resource for loss-of-function screens, as well as a roadmap for its application to biological discovery.","container-title":"Cell","DOI":"10.1016/j.cell.2006.01.040","ISSN":"0092-8674","issue":"6","journalAbbreviation":"Cell","language":"eng","note":"PMID: 16564017","page":"1283-1298","source":"PubMed","title":"A lentiviral RNAi library for human and mouse genes applied to an arrayed viral high-content screen","volume":"124","author":[{"family":"Moffat","given":"Jason"},{"family":"Grueneberg","given":"Dorre A."},{"family":"Yang","given":"Xiaoping"},{"family":"Kim","given":"So Young"},{"family":"Kloepfer","given":"Angela M."},{"family":"Hinkle","given":"Gregory"},{"family":"Piqani","given":"Bruno"},{"family":"Eisenhaure","given":"Thomas M."},{"family":"Luo","given":"Biao"},{"family":"Grenier","given":"Jennifer K."},{"family":"Carpenter","given":"Anne E."},{"family":"Foo","given":"Shi Yin"},{"family":"Stewart","given":"Sheila A."},{"family":"Stockwell","given":"Brent R."},{"family":"Hacohen","given":"Nir"},{"family":"Hahn","given":"William C."},{"family":"Lander","given":"Eric S."},{"family":"Sabatini","given":"David M."},{"family":"Root","given":"David E."}],"issued":{"date-parts":[["2006",3,24]]}}}],"schema":"https://github.com/citation-style-language/schema/raw/master/csl-citation.json"} </w:instrText>
      </w:r>
      <w:r w:rsidRPr="008B5975">
        <w:rPr>
          <w:rFonts w:ascii="Helvetica" w:eastAsia="Times New Roman" w:hAnsi="Helvetica" w:cs="Arial"/>
          <w:sz w:val="22"/>
        </w:rPr>
        <w:fldChar w:fldCharType="separate"/>
      </w:r>
      <w:r w:rsidRPr="008B5975">
        <w:rPr>
          <w:rFonts w:ascii="Helvetica" w:eastAsia="Times New Roman" w:hAnsi="Helvetica" w:cs="Arial"/>
          <w:noProof/>
          <w:sz w:val="22"/>
        </w:rPr>
        <w:t>(Addgene plasmid #10878)</w:t>
      </w:r>
      <w:r w:rsidRPr="008B5975">
        <w:rPr>
          <w:rFonts w:ascii="Helvetica" w:eastAsia="Times New Roman" w:hAnsi="Helvetica" w:cs="Arial"/>
          <w:sz w:val="22"/>
        </w:rPr>
        <w:fldChar w:fldCharType="end"/>
      </w:r>
      <w:r w:rsidRPr="008B5975">
        <w:rPr>
          <w:rFonts w:ascii="Helvetica" w:eastAsia="Times New Roman" w:hAnsi="Helvetica" w:cs="Arial"/>
          <w:sz w:val="22"/>
        </w:rPr>
        <w:t xml:space="preserve">, see Table X for shRNA sequences. The shRNA constructs were packaged using the ViraSafe lentiviral packaging system (Cell Biolabs, Inc.) using lipofectamine 2000 (Invitrogen) and Opti-MEM (Invitrogen) to transfect the shRNA constructs along with the packaging plasmids into 293LTV cells (Cell Biolabs, Inc.). Virus was harvested 48 hours post-transfection and passed through a 0.45um filter. Target cells constitutively expressing luciferase were then transduced for 6-8 hours with the filtered virus in the presence of 8ug/mL polybrene (Millipore). Transduced cells were selected by treatment with 1.5ug/mL puromycin. </w:t>
      </w:r>
    </w:p>
    <w:p w14:paraId="4CD73462" w14:textId="4C4C3763" w:rsidR="004126A3" w:rsidRPr="008B5975" w:rsidRDefault="004126A3" w:rsidP="00E83AD1">
      <w:pPr>
        <w:keepNext/>
        <w:spacing w:after="120"/>
        <w:ind w:firstLine="720"/>
        <w:rPr>
          <w:rFonts w:ascii="Helvetica" w:eastAsia="Times New Roman" w:hAnsi="Helvetica" w:cs="Arial"/>
          <w:sz w:val="22"/>
        </w:rPr>
      </w:pPr>
      <w:r w:rsidRPr="008B5975">
        <w:rPr>
          <w:rFonts w:ascii="Helvetica" w:eastAsia="Times New Roman" w:hAnsi="Helvetica" w:cs="Arial"/>
          <w:sz w:val="22"/>
        </w:rPr>
        <w:t>For transient knockdown of target gene</w:t>
      </w:r>
      <w:r w:rsidR="00E83AD1" w:rsidRPr="008B5975">
        <w:rPr>
          <w:rFonts w:ascii="Helvetica" w:eastAsia="Times New Roman" w:hAnsi="Helvetica" w:cs="Arial"/>
          <w:sz w:val="22"/>
        </w:rPr>
        <w:t>s, siRNAs (IDT DNA; see Table X</w:t>
      </w:r>
      <w:r w:rsidRPr="008B5975">
        <w:rPr>
          <w:rFonts w:ascii="Helvetica" w:eastAsia="Times New Roman" w:hAnsi="Helvetica" w:cs="Arial"/>
          <w:sz w:val="22"/>
        </w:rPr>
        <w:t xml:space="preserve">) were used. </w:t>
      </w:r>
      <w:r w:rsidR="00E83AD1" w:rsidRPr="008B5975">
        <w:rPr>
          <w:rFonts w:ascii="Helvetica" w:eastAsia="Times New Roman" w:hAnsi="Helvetica" w:cs="Arial"/>
          <w:sz w:val="22"/>
        </w:rPr>
        <w:t xml:space="preserve">Cancer cells were seeded at </w:t>
      </w:r>
      <w:r w:rsidRPr="008B5975">
        <w:rPr>
          <w:rFonts w:ascii="Helvetica" w:eastAsia="Times New Roman" w:hAnsi="Helvetica" w:cs="Arial"/>
          <w:sz w:val="22"/>
        </w:rPr>
        <w:t>1x10</w:t>
      </w:r>
      <w:r w:rsidRPr="008B5975">
        <w:rPr>
          <w:rFonts w:ascii="Helvetica" w:eastAsia="Times New Roman" w:hAnsi="Helvetica" w:cs="Arial"/>
          <w:sz w:val="22"/>
          <w:vertAlign w:val="superscript"/>
        </w:rPr>
        <w:t>5</w:t>
      </w:r>
      <w:r w:rsidRPr="008B5975">
        <w:rPr>
          <w:rFonts w:ascii="Helvetica" w:eastAsia="Times New Roman" w:hAnsi="Helvetica" w:cs="Arial"/>
          <w:sz w:val="22"/>
        </w:rPr>
        <w:t xml:space="preserve"> </w:t>
      </w:r>
      <w:r w:rsidR="00E83AD1" w:rsidRPr="008B5975">
        <w:rPr>
          <w:rFonts w:ascii="Helvetica" w:eastAsia="Times New Roman" w:hAnsi="Helvetica" w:cs="Arial"/>
          <w:sz w:val="22"/>
        </w:rPr>
        <w:t>per well and transfected with 100pmol siRNA</w:t>
      </w:r>
      <w:r w:rsidRPr="008B5975">
        <w:rPr>
          <w:rFonts w:ascii="Helvetica" w:eastAsia="Times New Roman" w:hAnsi="Helvetica" w:cs="Arial"/>
          <w:sz w:val="22"/>
        </w:rPr>
        <w:t xml:space="preserve"> using lipofectamine 2000 and Opti-MEM (Invitrogen) per the manufacturer’s protocol. Cells were harvested 48-72 hours post-transfection. Knockdown of target genes was assessed by qRT-PCR as described below.</w:t>
      </w:r>
    </w:p>
    <w:p w14:paraId="6A4A99E2" w14:textId="02BF9915" w:rsidR="00E83AD1" w:rsidRPr="008B5975" w:rsidRDefault="00E83AD1" w:rsidP="00E83AD1">
      <w:pPr>
        <w:keepNext/>
        <w:spacing w:after="120"/>
        <w:rPr>
          <w:rFonts w:ascii="Helvetica" w:eastAsia="Times New Roman" w:hAnsi="Helvetica" w:cs="Arial"/>
          <w:b/>
          <w:sz w:val="22"/>
        </w:rPr>
      </w:pPr>
      <w:r w:rsidRPr="008B5975">
        <w:rPr>
          <w:rFonts w:ascii="Helvetica" w:eastAsia="Times New Roman" w:hAnsi="Helvetica" w:cs="Arial"/>
          <w:b/>
          <w:sz w:val="22"/>
        </w:rPr>
        <w:t xml:space="preserve">SNRPA1 Overexpression </w:t>
      </w:r>
    </w:p>
    <w:p w14:paraId="4AFE6059" w14:textId="444F20EB" w:rsidR="00E83AD1" w:rsidRPr="008B5975" w:rsidRDefault="00E83AD1" w:rsidP="00E83AD1">
      <w:pPr>
        <w:keepNext/>
        <w:spacing w:after="120"/>
        <w:rPr>
          <w:rFonts w:ascii="Helvetica" w:eastAsia="Times New Roman" w:hAnsi="Helvetica" w:cs="Arial"/>
          <w:sz w:val="22"/>
        </w:rPr>
      </w:pPr>
      <w:r w:rsidRPr="008B5975">
        <w:rPr>
          <w:rFonts w:ascii="Helvetica" w:eastAsia="Times New Roman" w:hAnsi="Helvetica" w:cs="Arial"/>
          <w:sz w:val="22"/>
        </w:rPr>
        <w:tab/>
        <w:t>MDA</w:t>
      </w:r>
      <w:r w:rsidR="00D51BA6" w:rsidRPr="008B5975">
        <w:rPr>
          <w:rFonts w:ascii="Helvetica" w:eastAsia="Times New Roman" w:hAnsi="Helvetica" w:cs="Arial"/>
          <w:sz w:val="22"/>
        </w:rPr>
        <w:t>-231</w:t>
      </w:r>
      <w:r w:rsidRPr="008B5975">
        <w:rPr>
          <w:rFonts w:ascii="Helvetica" w:eastAsia="Times New Roman" w:hAnsi="Helvetica" w:cs="Arial"/>
          <w:sz w:val="22"/>
        </w:rPr>
        <w:t xml:space="preserve">-parental and HCC1806 cells were engineered to stably express SNRPA1 using </w:t>
      </w:r>
      <w:r w:rsidR="009217D2" w:rsidRPr="008B5975">
        <w:rPr>
          <w:rFonts w:ascii="Helvetica" w:eastAsia="Times New Roman" w:hAnsi="Helvetica" w:cs="Arial"/>
          <w:sz w:val="22"/>
        </w:rPr>
        <w:t xml:space="preserve">lentiviral delivery of </w:t>
      </w:r>
      <w:r w:rsidR="00D51BA6" w:rsidRPr="008B5975">
        <w:rPr>
          <w:rFonts w:ascii="Helvetica" w:eastAsia="Times New Roman" w:hAnsi="Helvetica" w:cs="Arial"/>
          <w:sz w:val="22"/>
        </w:rPr>
        <w:t xml:space="preserve">the </w:t>
      </w:r>
      <w:r w:rsidR="009217D2" w:rsidRPr="008B5975">
        <w:rPr>
          <w:rFonts w:ascii="Helvetica" w:eastAsia="Times New Roman" w:hAnsi="Helvetica" w:cs="Arial"/>
          <w:sz w:val="22"/>
        </w:rPr>
        <w:t xml:space="preserve">pLX304 containing the SNRPA1 ORF. </w:t>
      </w:r>
      <w:r w:rsidR="00D51BA6" w:rsidRPr="008B5975">
        <w:rPr>
          <w:rFonts w:ascii="Helvetica" w:eastAsia="Times New Roman" w:hAnsi="Helvetica" w:cs="Arial"/>
          <w:sz w:val="22"/>
        </w:rPr>
        <w:t>An mCherry ORF-containing pLX304 was used as the control.</w:t>
      </w:r>
    </w:p>
    <w:p w14:paraId="1158C76A" w14:textId="3BA8CE9F" w:rsidR="00A36C4A" w:rsidRPr="008B5975" w:rsidRDefault="0063061A">
      <w:pPr>
        <w:rPr>
          <w:rFonts w:ascii="Helvetica" w:hAnsi="Helvetica" w:cs="Arial"/>
          <w:b/>
          <w:sz w:val="22"/>
        </w:rPr>
      </w:pPr>
      <w:r w:rsidRPr="008B5975">
        <w:rPr>
          <w:rFonts w:ascii="Helvetica" w:hAnsi="Helvetica" w:cs="Arial"/>
          <w:b/>
          <w:sz w:val="22"/>
        </w:rPr>
        <w:t>Metastatic C</w:t>
      </w:r>
      <w:r w:rsidR="00A36C4A" w:rsidRPr="008B5975">
        <w:rPr>
          <w:rFonts w:ascii="Helvetica" w:hAnsi="Helvetica" w:cs="Arial"/>
          <w:b/>
          <w:sz w:val="22"/>
        </w:rPr>
        <w:t>olonization</w:t>
      </w:r>
      <w:r w:rsidR="00E83AD1" w:rsidRPr="008B5975">
        <w:rPr>
          <w:rFonts w:ascii="Helvetica" w:hAnsi="Helvetica" w:cs="Arial"/>
          <w:b/>
          <w:sz w:val="22"/>
        </w:rPr>
        <w:t xml:space="preserve"> Assay</w:t>
      </w:r>
    </w:p>
    <w:p w14:paraId="6FA1199E" w14:textId="0918C8D8" w:rsidR="004126A3" w:rsidRPr="008B5975" w:rsidRDefault="004126A3" w:rsidP="004126A3">
      <w:pPr>
        <w:keepNext/>
        <w:spacing w:after="120"/>
        <w:ind w:firstLine="720"/>
        <w:rPr>
          <w:rFonts w:ascii="Helvetica" w:eastAsia="Times New Roman" w:hAnsi="Helvetica" w:cs="Arial"/>
          <w:sz w:val="22"/>
        </w:rPr>
      </w:pPr>
      <w:r w:rsidRPr="008B5975">
        <w:rPr>
          <w:rFonts w:ascii="Helvetica" w:eastAsia="Times New Roman" w:hAnsi="Helvetica" w:cs="Arial"/>
          <w:sz w:val="22"/>
        </w:rPr>
        <w:t xml:space="preserve">Seven- to twelve-week-old age-matched </w:t>
      </w:r>
      <w:r w:rsidR="00E83AD1" w:rsidRPr="008B5975">
        <w:rPr>
          <w:rFonts w:ascii="Helvetica" w:eastAsia="Times New Roman" w:hAnsi="Helvetica" w:cs="Arial"/>
          <w:sz w:val="22"/>
        </w:rPr>
        <w:t xml:space="preserve">female </w:t>
      </w:r>
      <w:r w:rsidRPr="008B5975">
        <w:rPr>
          <w:rFonts w:ascii="Helvetica" w:eastAsia="Times New Roman" w:hAnsi="Helvetica" w:cs="Arial"/>
          <w:sz w:val="22"/>
        </w:rPr>
        <w:t xml:space="preserve">NOD/SCID gamma mice (Jackson Labs) were used for lung colonization assays. </w:t>
      </w:r>
      <w:r w:rsidR="00E83AD1" w:rsidRPr="008B5975">
        <w:rPr>
          <w:rFonts w:ascii="Helvetica" w:eastAsia="Times New Roman" w:hAnsi="Helvetica" w:cs="Arial"/>
          <w:sz w:val="22"/>
        </w:rPr>
        <w:t>For th</w:t>
      </w:r>
      <w:r w:rsidR="00A22281" w:rsidRPr="008B5975">
        <w:rPr>
          <w:rFonts w:ascii="Helvetica" w:eastAsia="Times New Roman" w:hAnsi="Helvetica" w:cs="Arial"/>
          <w:sz w:val="22"/>
        </w:rPr>
        <w:t>is</w:t>
      </w:r>
      <w:r w:rsidR="00E83AD1" w:rsidRPr="008B5975">
        <w:rPr>
          <w:rFonts w:ascii="Helvetica" w:eastAsia="Times New Roman" w:hAnsi="Helvetica" w:cs="Arial"/>
          <w:sz w:val="22"/>
        </w:rPr>
        <w:t xml:space="preserve"> assay, </w:t>
      </w:r>
      <w:r w:rsidRPr="008B5975">
        <w:rPr>
          <w:rFonts w:ascii="Helvetica" w:eastAsia="Times New Roman" w:hAnsi="Helvetica" w:cs="Arial"/>
          <w:sz w:val="22"/>
        </w:rPr>
        <w:t>cancer cells constitutively expressing luciferase were suspended in 100μL PBS and then injected via tail-vein</w:t>
      </w:r>
      <w:r w:rsidR="001D2D5B" w:rsidRPr="008B5975">
        <w:rPr>
          <w:rFonts w:ascii="Helvetica" w:eastAsia="Times New Roman" w:hAnsi="Helvetica" w:cs="Arial"/>
          <w:sz w:val="22"/>
        </w:rPr>
        <w:t xml:space="preserve"> (2</w:t>
      </w:r>
      <w:r w:rsidR="00A22281" w:rsidRPr="008B5975">
        <w:rPr>
          <w:rFonts w:ascii="Helvetica" w:eastAsia="Times New Roman" w:hAnsi="Helvetica" w:cs="Arial"/>
          <w:sz w:val="22"/>
        </w:rPr>
        <w:t>.</w:t>
      </w:r>
      <w:r w:rsidR="001D2D5B" w:rsidRPr="008B5975">
        <w:rPr>
          <w:rFonts w:ascii="Helvetica" w:eastAsia="Times New Roman" w:hAnsi="Helvetica" w:cs="Arial"/>
          <w:sz w:val="22"/>
        </w:rPr>
        <w:t>5</w:t>
      </w:r>
      <w:r w:rsidR="00A22281" w:rsidRPr="008B5975">
        <w:rPr>
          <w:rFonts w:ascii="Helvetica" w:eastAsia="Times New Roman" w:hAnsi="Helvetica" w:cs="Arial"/>
          <w:sz w:val="22"/>
        </w:rPr>
        <w:t>x10</w:t>
      </w:r>
      <w:r w:rsidR="00A22281" w:rsidRPr="008B5975">
        <w:rPr>
          <w:rFonts w:ascii="Helvetica" w:eastAsia="Times New Roman" w:hAnsi="Helvetica" w:cs="Arial"/>
          <w:sz w:val="22"/>
          <w:vertAlign w:val="superscript"/>
        </w:rPr>
        <w:t>4</w:t>
      </w:r>
      <w:r w:rsidR="001D2D5B" w:rsidRPr="008B5975">
        <w:rPr>
          <w:rFonts w:ascii="Helvetica" w:eastAsia="Times New Roman" w:hAnsi="Helvetica" w:cs="Arial"/>
          <w:sz w:val="22"/>
        </w:rPr>
        <w:t xml:space="preserve"> for MDA-</w:t>
      </w:r>
      <w:r w:rsidR="00D51BA6" w:rsidRPr="008B5975">
        <w:rPr>
          <w:rFonts w:ascii="Helvetica" w:eastAsia="Times New Roman" w:hAnsi="Helvetica" w:cs="Arial"/>
          <w:sz w:val="22"/>
        </w:rPr>
        <w:t>231-</w:t>
      </w:r>
      <w:r w:rsidR="001D2D5B" w:rsidRPr="008B5975">
        <w:rPr>
          <w:rFonts w:ascii="Helvetica" w:eastAsia="Times New Roman" w:hAnsi="Helvetica" w:cs="Arial"/>
          <w:sz w:val="22"/>
        </w:rPr>
        <w:t>LM2, 5</w:t>
      </w:r>
      <w:r w:rsidR="00A22281" w:rsidRPr="008B5975">
        <w:rPr>
          <w:rFonts w:ascii="Helvetica" w:eastAsia="Times New Roman" w:hAnsi="Helvetica" w:cs="Arial"/>
          <w:sz w:val="22"/>
        </w:rPr>
        <w:t>x10</w:t>
      </w:r>
      <w:r w:rsidR="00A22281" w:rsidRPr="008B5975">
        <w:rPr>
          <w:rFonts w:ascii="Helvetica" w:eastAsia="Times New Roman" w:hAnsi="Helvetica" w:cs="Arial"/>
          <w:sz w:val="22"/>
          <w:vertAlign w:val="superscript"/>
        </w:rPr>
        <w:t>4</w:t>
      </w:r>
      <w:r w:rsidR="001D2D5B" w:rsidRPr="008B5975">
        <w:rPr>
          <w:rFonts w:ascii="Helvetica" w:eastAsia="Times New Roman" w:hAnsi="Helvetica" w:cs="Arial"/>
          <w:sz w:val="22"/>
        </w:rPr>
        <w:t xml:space="preserve"> for MDA</w:t>
      </w:r>
      <w:r w:rsidR="00D51BA6" w:rsidRPr="008B5975">
        <w:rPr>
          <w:rFonts w:ascii="Helvetica" w:eastAsia="Times New Roman" w:hAnsi="Helvetica" w:cs="Arial"/>
          <w:sz w:val="22"/>
        </w:rPr>
        <w:t>-231</w:t>
      </w:r>
      <w:r w:rsidR="001D2D5B" w:rsidRPr="008B5975">
        <w:rPr>
          <w:rFonts w:ascii="Helvetica" w:eastAsia="Times New Roman" w:hAnsi="Helvetica" w:cs="Arial"/>
          <w:sz w:val="22"/>
        </w:rPr>
        <w:t>-Par, 1</w:t>
      </w:r>
      <w:r w:rsidR="00A22281" w:rsidRPr="008B5975">
        <w:rPr>
          <w:rFonts w:ascii="Helvetica" w:eastAsia="Times New Roman" w:hAnsi="Helvetica" w:cs="Arial"/>
          <w:sz w:val="22"/>
        </w:rPr>
        <w:t>x10</w:t>
      </w:r>
      <w:r w:rsidR="00A22281" w:rsidRPr="008B5975">
        <w:rPr>
          <w:rFonts w:ascii="Helvetica" w:eastAsia="Times New Roman" w:hAnsi="Helvetica" w:cs="Arial"/>
          <w:sz w:val="22"/>
          <w:vertAlign w:val="superscript"/>
        </w:rPr>
        <w:t>5</w:t>
      </w:r>
      <w:r w:rsidR="001D2D5B" w:rsidRPr="008B5975">
        <w:rPr>
          <w:rFonts w:ascii="Helvetica" w:eastAsia="Times New Roman" w:hAnsi="Helvetica" w:cs="Arial"/>
          <w:sz w:val="22"/>
        </w:rPr>
        <w:t xml:space="preserve"> for HCC1806-LM2)</w:t>
      </w:r>
      <w:r w:rsidRPr="008B5975">
        <w:rPr>
          <w:rFonts w:ascii="Helvetica" w:eastAsia="Times New Roman" w:hAnsi="Helvetica" w:cs="Arial"/>
          <w:sz w:val="22"/>
        </w:rPr>
        <w:t xml:space="preserve">. Each cohort contained 4-5 mice. Cancer cell growth was monitored </w:t>
      </w:r>
      <w:r w:rsidRPr="008B5975">
        <w:rPr>
          <w:rFonts w:ascii="Helvetica" w:eastAsia="Times New Roman" w:hAnsi="Helvetica" w:cs="Arial"/>
          <w:i/>
          <w:sz w:val="22"/>
        </w:rPr>
        <w:t>in vivo</w:t>
      </w:r>
      <w:r w:rsidRPr="008B5975">
        <w:rPr>
          <w:rFonts w:ascii="Helvetica" w:eastAsia="Times New Roman" w:hAnsi="Helvetica" w:cs="Arial"/>
          <w:sz w:val="22"/>
        </w:rPr>
        <w:t xml:space="preserve"> at the indicated times by retro-orbital injection of 100ul of 15mg/mL luciferin (Perkin Elmer) dissolved in 1X PBS, and then measuring the resulting bioluminescence with an IVIS instrument and Living Image software (Perkin Elmer). </w:t>
      </w:r>
    </w:p>
    <w:p w14:paraId="3D07CF1B" w14:textId="329B6300" w:rsidR="004126A3" w:rsidRPr="008B5975" w:rsidRDefault="00E83AD1">
      <w:pPr>
        <w:rPr>
          <w:rFonts w:ascii="Helvetica" w:hAnsi="Helvetica" w:cs="Arial"/>
          <w:b/>
          <w:sz w:val="22"/>
        </w:rPr>
      </w:pPr>
      <w:r w:rsidRPr="008B5975">
        <w:rPr>
          <w:rFonts w:ascii="Helvetica" w:hAnsi="Helvetica" w:cs="Arial"/>
          <w:b/>
          <w:sz w:val="22"/>
        </w:rPr>
        <w:t>Orthotopic Tumor Growth Assay</w:t>
      </w:r>
    </w:p>
    <w:p w14:paraId="464AED7E" w14:textId="4EC80235" w:rsidR="005675D1" w:rsidRPr="008719B1" w:rsidRDefault="005675D1" w:rsidP="005675D1">
      <w:pPr>
        <w:ind w:firstLine="720"/>
        <w:rPr>
          <w:rFonts w:ascii="Helvetica" w:eastAsia="Times New Roman" w:hAnsi="Helvetica" w:cs="Helvetica"/>
          <w:sz w:val="22"/>
          <w:szCs w:val="22"/>
        </w:rPr>
      </w:pPr>
      <w:r w:rsidRPr="008B5975">
        <w:rPr>
          <w:rFonts w:ascii="Helvetica" w:eastAsia="Times New Roman" w:hAnsi="Helvetica" w:cs="Arial"/>
          <w:color w:val="000000"/>
          <w:sz w:val="22"/>
          <w:shd w:val="clear" w:color="auto" w:fill="FFFFFF"/>
        </w:rPr>
        <w:t>Tumor growth assays were performed by injecting cancer cells</w:t>
      </w:r>
      <w:r w:rsidR="00484930" w:rsidRPr="008B5975">
        <w:rPr>
          <w:rFonts w:ascii="Helvetica" w:eastAsia="Times New Roman" w:hAnsi="Helvetica" w:cs="Arial"/>
          <w:color w:val="000000"/>
          <w:sz w:val="22"/>
          <w:shd w:val="clear" w:color="auto" w:fill="FFFFFF"/>
        </w:rPr>
        <w:t xml:space="preserve"> (</w:t>
      </w:r>
      <w:r w:rsidR="005D6153" w:rsidRPr="008B5975">
        <w:rPr>
          <w:rFonts w:ascii="Helvetica" w:eastAsia="Times New Roman" w:hAnsi="Helvetica" w:cs="Arial"/>
          <w:color w:val="000000"/>
          <w:sz w:val="22"/>
          <w:shd w:val="clear" w:color="auto" w:fill="FFFFFF"/>
        </w:rPr>
        <w:t>1x10</w:t>
      </w:r>
      <w:r w:rsidR="005D6153" w:rsidRPr="008B5975">
        <w:rPr>
          <w:rFonts w:ascii="Helvetica" w:eastAsia="Times New Roman" w:hAnsi="Helvetica" w:cs="Arial"/>
          <w:color w:val="000000"/>
          <w:sz w:val="22"/>
          <w:shd w:val="clear" w:color="auto" w:fill="FFFFFF"/>
          <w:vertAlign w:val="superscript"/>
        </w:rPr>
        <w:t>5</w:t>
      </w:r>
      <w:r w:rsidR="005D6153" w:rsidRPr="008B5975">
        <w:rPr>
          <w:rFonts w:ascii="Helvetica" w:eastAsia="Times New Roman" w:hAnsi="Helvetica" w:cs="Arial"/>
          <w:color w:val="000000"/>
          <w:sz w:val="22"/>
          <w:shd w:val="clear" w:color="auto" w:fill="FFFFFF"/>
        </w:rPr>
        <w:t xml:space="preserve"> </w:t>
      </w:r>
      <w:r w:rsidR="00484930" w:rsidRPr="008B5975">
        <w:rPr>
          <w:rFonts w:ascii="Helvetica" w:eastAsia="Times New Roman" w:hAnsi="Helvetica" w:cs="Arial"/>
          <w:color w:val="000000"/>
          <w:sz w:val="22"/>
          <w:shd w:val="clear" w:color="auto" w:fill="FFFFFF"/>
        </w:rPr>
        <w:t>MDA-231</w:t>
      </w:r>
      <w:r w:rsidR="00D51BA6" w:rsidRPr="008B5975">
        <w:rPr>
          <w:rFonts w:ascii="Helvetica" w:eastAsia="Times New Roman" w:hAnsi="Helvetica" w:cs="Arial"/>
          <w:color w:val="000000"/>
          <w:sz w:val="22"/>
          <w:shd w:val="clear" w:color="auto" w:fill="FFFFFF"/>
        </w:rPr>
        <w:t>-</w:t>
      </w:r>
      <w:r w:rsidR="00484930" w:rsidRPr="008B5975">
        <w:rPr>
          <w:rFonts w:ascii="Helvetica" w:eastAsia="Times New Roman" w:hAnsi="Helvetica" w:cs="Arial"/>
          <w:color w:val="000000"/>
          <w:sz w:val="22"/>
          <w:shd w:val="clear" w:color="auto" w:fill="FFFFFF"/>
        </w:rPr>
        <w:t xml:space="preserve">LM2 cells or </w:t>
      </w:r>
      <w:r w:rsidR="005D6153" w:rsidRPr="008B5975">
        <w:rPr>
          <w:rFonts w:ascii="Helvetica" w:eastAsia="Times New Roman" w:hAnsi="Helvetica" w:cs="Arial"/>
          <w:color w:val="000000"/>
          <w:sz w:val="22"/>
          <w:shd w:val="clear" w:color="auto" w:fill="FFFFFF"/>
        </w:rPr>
        <w:t>2</w:t>
      </w:r>
      <w:r w:rsidR="00A22281" w:rsidRPr="008B5975">
        <w:rPr>
          <w:rFonts w:ascii="Helvetica" w:eastAsia="Times New Roman" w:hAnsi="Helvetica" w:cs="Arial"/>
          <w:sz w:val="22"/>
        </w:rPr>
        <w:t>x</w:t>
      </w:r>
      <w:r w:rsidR="005D6153" w:rsidRPr="008B5975">
        <w:rPr>
          <w:rFonts w:ascii="Helvetica" w:eastAsia="Times New Roman" w:hAnsi="Helvetica" w:cs="Arial"/>
          <w:color w:val="000000"/>
          <w:sz w:val="22"/>
          <w:shd w:val="clear" w:color="auto" w:fill="FFFFFF"/>
        </w:rPr>
        <w:t>10</w:t>
      </w:r>
      <w:r w:rsidR="005D6153" w:rsidRPr="008B5975">
        <w:rPr>
          <w:rFonts w:ascii="Helvetica" w:eastAsia="Times New Roman" w:hAnsi="Helvetica" w:cs="Arial"/>
          <w:color w:val="000000"/>
          <w:sz w:val="22"/>
          <w:shd w:val="clear" w:color="auto" w:fill="FFFFFF"/>
          <w:vertAlign w:val="superscript"/>
        </w:rPr>
        <w:t>5</w:t>
      </w:r>
      <w:r w:rsidR="00484930" w:rsidRPr="008B5975">
        <w:rPr>
          <w:rFonts w:ascii="Helvetica" w:eastAsia="Times New Roman" w:hAnsi="Helvetica" w:cs="Arial"/>
          <w:color w:val="000000"/>
          <w:sz w:val="22"/>
          <w:shd w:val="clear" w:color="auto" w:fill="FFFFFF"/>
        </w:rPr>
        <w:t xml:space="preserve"> HCC1806</w:t>
      </w:r>
      <w:r w:rsidR="00D51BA6" w:rsidRPr="008B5975">
        <w:rPr>
          <w:rFonts w:ascii="Helvetica" w:eastAsia="Times New Roman" w:hAnsi="Helvetica" w:cs="Arial"/>
          <w:color w:val="000000"/>
          <w:sz w:val="22"/>
          <w:shd w:val="clear" w:color="auto" w:fill="FFFFFF"/>
        </w:rPr>
        <w:t>-</w:t>
      </w:r>
      <w:r w:rsidR="00484930" w:rsidRPr="008B5975">
        <w:rPr>
          <w:rFonts w:ascii="Helvetica" w:eastAsia="Times New Roman" w:hAnsi="Helvetica" w:cs="Arial"/>
          <w:color w:val="000000"/>
          <w:sz w:val="22"/>
          <w:shd w:val="clear" w:color="auto" w:fill="FFFFFF"/>
        </w:rPr>
        <w:t>LM2</w:t>
      </w:r>
      <w:r w:rsidR="005D6153" w:rsidRPr="008B5975">
        <w:rPr>
          <w:rFonts w:ascii="Helvetica" w:eastAsia="Times New Roman" w:hAnsi="Helvetica" w:cs="Arial"/>
          <w:color w:val="000000"/>
          <w:sz w:val="22"/>
          <w:shd w:val="clear" w:color="auto" w:fill="FFFFFF"/>
        </w:rPr>
        <w:t xml:space="preserve"> cells</w:t>
      </w:r>
      <w:r w:rsidR="00484930" w:rsidRPr="008B5975">
        <w:rPr>
          <w:rFonts w:ascii="Helvetica" w:eastAsia="Times New Roman" w:hAnsi="Helvetica" w:cs="Arial"/>
          <w:color w:val="000000"/>
          <w:sz w:val="22"/>
          <w:shd w:val="clear" w:color="auto" w:fill="FFFFFF"/>
        </w:rPr>
        <w:t>)</w:t>
      </w:r>
      <w:r w:rsidRPr="008B5975">
        <w:rPr>
          <w:rFonts w:ascii="Helvetica" w:eastAsia="Times New Roman" w:hAnsi="Helvetica" w:cs="Arial"/>
          <w:color w:val="000000"/>
          <w:sz w:val="22"/>
          <w:shd w:val="clear" w:color="auto" w:fill="FFFFFF"/>
        </w:rPr>
        <w:t xml:space="preserve"> </w:t>
      </w:r>
      <w:r w:rsidR="005D6153" w:rsidRPr="008B5975">
        <w:rPr>
          <w:rFonts w:ascii="Helvetica" w:eastAsia="Times New Roman" w:hAnsi="Helvetica" w:cs="Arial"/>
          <w:color w:val="000000"/>
          <w:sz w:val="22"/>
          <w:shd w:val="clear" w:color="auto" w:fill="FFFFFF"/>
        </w:rPr>
        <w:t xml:space="preserve">mixed </w:t>
      </w:r>
      <w:r w:rsidRPr="008B5975">
        <w:rPr>
          <w:rFonts w:ascii="Helvetica" w:eastAsia="Times New Roman" w:hAnsi="Helvetica" w:cs="Arial"/>
          <w:color w:val="000000"/>
          <w:sz w:val="22"/>
          <w:shd w:val="clear" w:color="auto" w:fill="FFFFFF"/>
        </w:rPr>
        <w:t xml:space="preserve">with </w:t>
      </w:r>
      <w:r w:rsidR="00F32E76" w:rsidRPr="008B5975">
        <w:rPr>
          <w:rFonts w:ascii="Helvetica" w:eastAsia="Times New Roman" w:hAnsi="Helvetica" w:cs="Arial"/>
          <w:color w:val="000000"/>
          <w:sz w:val="22"/>
          <w:shd w:val="clear" w:color="auto" w:fill="FFFFFF"/>
        </w:rPr>
        <w:t>25</w:t>
      </w:r>
      <w:r w:rsidRPr="008B5975">
        <w:rPr>
          <w:rFonts w:ascii="Helvetica" w:eastAsia="Times New Roman" w:hAnsi="Helvetica" w:cs="Arial"/>
          <w:color w:val="000000"/>
          <w:sz w:val="22"/>
          <w:shd w:val="clear" w:color="auto" w:fill="FFFFFF"/>
        </w:rPr>
        <w:t xml:space="preserve">μL of Matrigel (Corning) into bilateral mammary fat pads of </w:t>
      </w:r>
      <w:r w:rsidR="005D6153" w:rsidRPr="008719B1">
        <w:rPr>
          <w:rFonts w:ascii="Helvetica" w:eastAsia="Times New Roman" w:hAnsi="Helvetica" w:cs="Helvetica"/>
          <w:sz w:val="22"/>
          <w:szCs w:val="22"/>
        </w:rPr>
        <w:t>s</w:t>
      </w:r>
      <w:r w:rsidR="00D47216" w:rsidRPr="008719B1">
        <w:rPr>
          <w:rFonts w:ascii="Helvetica" w:eastAsia="Times New Roman" w:hAnsi="Helvetica" w:cs="Helvetica"/>
          <w:sz w:val="22"/>
          <w:szCs w:val="22"/>
        </w:rPr>
        <w:t>even- to twelve</w:t>
      </w:r>
      <w:r w:rsidR="00D47216" w:rsidRPr="008719B1">
        <w:rPr>
          <w:rFonts w:ascii="Helvetica" w:eastAsia="Times New Roman" w:hAnsi="Helvetica" w:cs="Helvetica"/>
          <w:color w:val="000000"/>
          <w:sz w:val="22"/>
          <w:szCs w:val="22"/>
          <w:shd w:val="clear" w:color="auto" w:fill="FFFFFF"/>
        </w:rPr>
        <w:t>-</w:t>
      </w:r>
      <w:r w:rsidRPr="008719B1">
        <w:rPr>
          <w:rFonts w:ascii="Helvetica" w:eastAsia="Times New Roman" w:hAnsi="Helvetica" w:cs="Helvetica"/>
          <w:color w:val="000000"/>
          <w:sz w:val="22"/>
          <w:szCs w:val="22"/>
          <w:shd w:val="clear" w:color="auto" w:fill="FFFFFF"/>
        </w:rPr>
        <w:t xml:space="preserve">week old age-matched female NOD/SCID gamma mice. Tumor volume was assessed weekly by caliper measurements. </w:t>
      </w:r>
    </w:p>
    <w:p w14:paraId="1F458FC9" w14:textId="77777777" w:rsidR="005675D1" w:rsidRPr="008719B1" w:rsidRDefault="005675D1">
      <w:pPr>
        <w:rPr>
          <w:rFonts w:ascii="Helvetica" w:hAnsi="Helvetica" w:cs="Helvetica"/>
          <w:b/>
          <w:sz w:val="22"/>
          <w:szCs w:val="22"/>
        </w:rPr>
      </w:pPr>
    </w:p>
    <w:p w14:paraId="2349595A" w14:textId="4FF591E9" w:rsidR="004126A3" w:rsidRPr="008719B1" w:rsidRDefault="004126A3">
      <w:pPr>
        <w:rPr>
          <w:rFonts w:ascii="Helvetica" w:hAnsi="Helvetica" w:cs="Helvetica"/>
          <w:b/>
          <w:sz w:val="22"/>
          <w:szCs w:val="22"/>
        </w:rPr>
      </w:pPr>
      <w:r w:rsidRPr="008719B1">
        <w:rPr>
          <w:rFonts w:ascii="Helvetica" w:hAnsi="Helvetica" w:cs="Helvetica"/>
          <w:b/>
          <w:sz w:val="22"/>
          <w:szCs w:val="22"/>
        </w:rPr>
        <w:t>Histology</w:t>
      </w:r>
    </w:p>
    <w:p w14:paraId="7F481F33" w14:textId="0A557E4A" w:rsidR="005844EE" w:rsidRPr="008719B1" w:rsidRDefault="004126A3" w:rsidP="00535A2C">
      <w:pPr>
        <w:keepNext/>
        <w:spacing w:after="120"/>
        <w:ind w:firstLine="720"/>
        <w:rPr>
          <w:rFonts w:ascii="Helvetica" w:eastAsia="Times New Roman" w:hAnsi="Helvetica" w:cs="Helvetica"/>
          <w:sz w:val="22"/>
          <w:szCs w:val="22"/>
        </w:rPr>
      </w:pPr>
      <w:r w:rsidRPr="008719B1">
        <w:rPr>
          <w:rFonts w:ascii="Helvetica" w:eastAsia="Times New Roman" w:hAnsi="Helvetica" w:cs="Helvetica"/>
          <w:sz w:val="22"/>
          <w:szCs w:val="22"/>
        </w:rPr>
        <w:t xml:space="preserve">For gross macroscopic metastatic nodule visualization, mice lungs (from each cohort) were extracted at the endpoint of each experiment, and 5μm thick lung tissue sections were hematoxylin and </w:t>
      </w:r>
      <w:r w:rsidRPr="008719B1">
        <w:rPr>
          <w:rFonts w:ascii="Helvetica" w:eastAsia="Times New Roman" w:hAnsi="Helvetica" w:cs="Helvetica"/>
          <w:sz w:val="22"/>
          <w:szCs w:val="22"/>
        </w:rPr>
        <w:lastRenderedPageBreak/>
        <w:t xml:space="preserve">eosin (H&amp;E) stained. The number of macroscopic nodules was then recorded for each section. </w:t>
      </w:r>
      <w:r w:rsidR="00E83AD1" w:rsidRPr="008719B1">
        <w:rPr>
          <w:rFonts w:ascii="Helvetica" w:eastAsia="Times New Roman" w:hAnsi="Helvetica" w:cs="Helvetica"/>
          <w:sz w:val="22"/>
          <w:szCs w:val="22"/>
        </w:rPr>
        <w:t>An u</w:t>
      </w:r>
      <w:r w:rsidRPr="008719B1">
        <w:rPr>
          <w:rFonts w:ascii="Helvetica" w:eastAsia="Times New Roman" w:hAnsi="Helvetica" w:cs="Helvetica"/>
          <w:sz w:val="22"/>
          <w:szCs w:val="22"/>
        </w:rPr>
        <w:t xml:space="preserve">npaired </w:t>
      </w:r>
      <w:r w:rsidRPr="008719B1">
        <w:rPr>
          <w:rFonts w:ascii="Helvetica" w:eastAsia="Times New Roman" w:hAnsi="Helvetica" w:cs="Helvetica"/>
          <w:i/>
          <w:sz w:val="22"/>
          <w:szCs w:val="22"/>
        </w:rPr>
        <w:t>t</w:t>
      </w:r>
      <w:r w:rsidRPr="008719B1">
        <w:rPr>
          <w:rFonts w:ascii="Helvetica" w:eastAsia="Times New Roman" w:hAnsi="Helvetica" w:cs="Helvetica"/>
          <w:sz w:val="22"/>
          <w:szCs w:val="22"/>
        </w:rPr>
        <w:t>-test was used to test for significant variations.</w:t>
      </w:r>
    </w:p>
    <w:p w14:paraId="0CDA9A67" w14:textId="16007EBE" w:rsidR="008719B1" w:rsidRPr="008719B1" w:rsidRDefault="008719B1" w:rsidP="008719B1">
      <w:pPr>
        <w:keepNext/>
        <w:spacing w:after="120"/>
        <w:rPr>
          <w:rFonts w:ascii="Helvetica" w:eastAsia="Times New Roman" w:hAnsi="Helvetica" w:cs="Helvetica"/>
          <w:b/>
          <w:bCs/>
          <w:sz w:val="22"/>
          <w:szCs w:val="22"/>
        </w:rPr>
      </w:pPr>
      <w:r w:rsidRPr="008719B1">
        <w:rPr>
          <w:rFonts w:ascii="Helvetica" w:eastAsia="Times New Roman" w:hAnsi="Helvetica" w:cs="Helvetica"/>
          <w:b/>
          <w:bCs/>
          <w:sz w:val="22"/>
          <w:szCs w:val="22"/>
        </w:rPr>
        <w:t>Immunohistochemistry</w:t>
      </w:r>
    </w:p>
    <w:p w14:paraId="0C2AC9F9" w14:textId="60E2A8D5" w:rsidR="008719B1" w:rsidRPr="008719B1" w:rsidRDefault="00F832A9" w:rsidP="00F832A9">
      <w:pPr>
        <w:pStyle w:val="NormalWeb"/>
        <w:shd w:val="clear" w:color="auto" w:fill="FFFFFF"/>
        <w:spacing w:before="0" w:beforeAutospacing="0" w:after="0" w:afterAutospacing="0"/>
        <w:ind w:firstLine="720"/>
        <w:rPr>
          <w:rFonts w:ascii="Helvetica" w:hAnsi="Helvetica" w:cs="Helvetica"/>
          <w:color w:val="000000"/>
          <w:sz w:val="22"/>
          <w:szCs w:val="22"/>
        </w:rPr>
      </w:pPr>
      <w:r>
        <w:rPr>
          <w:rFonts w:ascii="Helvetica" w:hAnsi="Helvetica" w:cs="Helvetica"/>
          <w:color w:val="000000"/>
          <w:sz w:val="22"/>
          <w:szCs w:val="22"/>
          <w:bdr w:val="none" w:sz="0" w:space="0" w:color="auto" w:frame="1"/>
        </w:rPr>
        <w:t>The ti</w:t>
      </w:r>
      <w:r w:rsidR="008719B1" w:rsidRPr="008719B1">
        <w:rPr>
          <w:rFonts w:ascii="Helvetica" w:hAnsi="Helvetica" w:cs="Helvetica"/>
          <w:color w:val="000000"/>
          <w:sz w:val="22"/>
          <w:szCs w:val="22"/>
          <w:bdr w:val="none" w:sz="0" w:space="0" w:color="auto" w:frame="1"/>
        </w:rPr>
        <w:t>ssue microarray</w:t>
      </w:r>
      <w:r w:rsidR="00DF2597">
        <w:rPr>
          <w:rFonts w:ascii="Helvetica" w:hAnsi="Helvetica" w:cs="Helvetica"/>
          <w:color w:val="000000"/>
          <w:sz w:val="22"/>
          <w:szCs w:val="22"/>
          <w:bdr w:val="none" w:sz="0" w:space="0" w:color="auto" w:frame="1"/>
        </w:rPr>
        <w:t xml:space="preserve"> (TMA) </w:t>
      </w:r>
      <w:r w:rsidR="008719B1" w:rsidRPr="008719B1">
        <w:rPr>
          <w:rFonts w:ascii="Helvetica" w:hAnsi="Helvetica" w:cs="Helvetica"/>
          <w:color w:val="000000"/>
          <w:sz w:val="22"/>
          <w:szCs w:val="22"/>
          <w:bdr w:val="none" w:sz="0" w:space="0" w:color="auto" w:frame="1"/>
        </w:rPr>
        <w:t>w</w:t>
      </w:r>
      <w:r w:rsidR="00DF2597">
        <w:rPr>
          <w:rFonts w:ascii="Helvetica" w:hAnsi="Helvetica" w:cs="Helvetica"/>
          <w:color w:val="000000"/>
          <w:sz w:val="22"/>
          <w:szCs w:val="22"/>
          <w:bdr w:val="none" w:sz="0" w:space="0" w:color="auto" w:frame="1"/>
        </w:rPr>
        <w:t>as</w:t>
      </w:r>
      <w:r w:rsidR="008719B1" w:rsidRPr="008719B1">
        <w:rPr>
          <w:rFonts w:ascii="Helvetica" w:hAnsi="Helvetica" w:cs="Helvetica"/>
          <w:color w:val="000000"/>
          <w:sz w:val="22"/>
          <w:szCs w:val="22"/>
          <w:bdr w:val="none" w:sz="0" w:space="0" w:color="auto" w:frame="1"/>
        </w:rPr>
        <w:t xml:space="preserve"> obtained from</w:t>
      </w:r>
      <w:r w:rsidR="00097353">
        <w:rPr>
          <w:rFonts w:ascii="Helvetica" w:hAnsi="Helvetica" w:cs="Helvetica"/>
          <w:color w:val="000000"/>
          <w:sz w:val="22"/>
          <w:szCs w:val="22"/>
          <w:bdr w:val="none" w:sz="0" w:space="0" w:color="auto" w:frame="1"/>
        </w:rPr>
        <w:t xml:space="preserve"> the Cooperative Human Tissue Network at the University of Virginia (TMA version: CHTN_BRCaProg2)</w:t>
      </w:r>
      <w:r w:rsidR="008719B1" w:rsidRPr="008719B1">
        <w:rPr>
          <w:rFonts w:ascii="Helvetica" w:hAnsi="Helvetica" w:cs="Helvetica"/>
          <w:color w:val="000000"/>
          <w:sz w:val="22"/>
          <w:szCs w:val="22"/>
          <w:bdr w:val="none" w:sz="0" w:space="0" w:color="auto" w:frame="1"/>
        </w:rPr>
        <w:t xml:space="preserve">. After deparaffinization by incubation in two baths of xylene for </w:t>
      </w:r>
      <w:r w:rsidR="008719B1">
        <w:rPr>
          <w:rFonts w:ascii="Helvetica" w:hAnsi="Helvetica" w:cs="Helvetica"/>
          <w:color w:val="000000"/>
          <w:sz w:val="22"/>
          <w:szCs w:val="22"/>
          <w:bdr w:val="none" w:sz="0" w:space="0" w:color="auto" w:frame="1"/>
        </w:rPr>
        <w:t>10</w:t>
      </w:r>
      <w:r w:rsidR="008719B1" w:rsidRPr="008719B1">
        <w:rPr>
          <w:rFonts w:ascii="Helvetica" w:hAnsi="Helvetica" w:cs="Helvetica"/>
          <w:color w:val="000000"/>
          <w:sz w:val="22"/>
          <w:szCs w:val="22"/>
          <w:bdr w:val="none" w:sz="0" w:space="0" w:color="auto" w:frame="1"/>
        </w:rPr>
        <w:t xml:space="preserve"> minutes each, </w:t>
      </w:r>
      <w:r w:rsidR="00DF2597">
        <w:rPr>
          <w:rFonts w:ascii="Helvetica" w:hAnsi="Helvetica" w:cs="Helvetica"/>
          <w:color w:val="000000"/>
          <w:sz w:val="22"/>
          <w:szCs w:val="22"/>
          <w:bdr w:val="none" w:sz="0" w:space="0" w:color="auto" w:frame="1"/>
        </w:rPr>
        <w:t>TMA</w:t>
      </w:r>
      <w:r w:rsidR="008719B1" w:rsidRPr="008719B1">
        <w:rPr>
          <w:rFonts w:ascii="Helvetica" w:hAnsi="Helvetica" w:cs="Helvetica"/>
          <w:color w:val="000000"/>
          <w:sz w:val="22"/>
          <w:szCs w:val="22"/>
          <w:bdr w:val="none" w:sz="0" w:space="0" w:color="auto" w:frame="1"/>
        </w:rPr>
        <w:t xml:space="preserve"> </w:t>
      </w:r>
      <w:r w:rsidR="00097353">
        <w:rPr>
          <w:rFonts w:ascii="Helvetica" w:hAnsi="Helvetica" w:cs="Helvetica"/>
          <w:color w:val="000000"/>
          <w:sz w:val="22"/>
          <w:szCs w:val="22"/>
          <w:bdr w:val="none" w:sz="0" w:space="0" w:color="auto" w:frame="1"/>
        </w:rPr>
        <w:t xml:space="preserve">was </w:t>
      </w:r>
      <w:r w:rsidR="008719B1" w:rsidRPr="008719B1">
        <w:rPr>
          <w:rFonts w:ascii="Helvetica" w:hAnsi="Helvetica" w:cs="Helvetica"/>
          <w:color w:val="000000"/>
          <w:sz w:val="22"/>
          <w:szCs w:val="22"/>
          <w:bdr w:val="none" w:sz="0" w:space="0" w:color="auto" w:frame="1"/>
        </w:rPr>
        <w:t xml:space="preserve">rehydrated by sequential incubation </w:t>
      </w:r>
      <w:r w:rsidR="008719B1">
        <w:rPr>
          <w:rFonts w:ascii="Helvetica" w:hAnsi="Helvetica" w:cs="Helvetica"/>
          <w:color w:val="000000"/>
          <w:sz w:val="22"/>
          <w:szCs w:val="22"/>
          <w:bdr w:val="none" w:sz="0" w:space="0" w:color="auto" w:frame="1"/>
        </w:rPr>
        <w:t>in</w:t>
      </w:r>
      <w:r w:rsidR="008719B1" w:rsidRPr="008719B1">
        <w:rPr>
          <w:rFonts w:ascii="Helvetica" w:hAnsi="Helvetica" w:cs="Helvetica"/>
          <w:color w:val="000000"/>
          <w:sz w:val="22"/>
          <w:szCs w:val="22"/>
          <w:bdr w:val="none" w:sz="0" w:space="0" w:color="auto" w:frame="1"/>
        </w:rPr>
        <w:t xml:space="preserve"> 100%, 95%, 80% and 60% ethanol for </w:t>
      </w:r>
      <w:r w:rsidR="008719B1">
        <w:rPr>
          <w:rFonts w:ascii="Helvetica" w:hAnsi="Helvetica" w:cs="Helvetica"/>
          <w:color w:val="000000"/>
          <w:sz w:val="22"/>
          <w:szCs w:val="22"/>
          <w:bdr w:val="none" w:sz="0" w:space="0" w:color="auto" w:frame="1"/>
        </w:rPr>
        <w:t xml:space="preserve">5 </w:t>
      </w:r>
      <w:r w:rsidR="008719B1" w:rsidRPr="008719B1">
        <w:rPr>
          <w:rFonts w:ascii="Helvetica" w:hAnsi="Helvetica" w:cs="Helvetica"/>
          <w:color w:val="000000"/>
          <w:sz w:val="22"/>
          <w:szCs w:val="22"/>
          <w:bdr w:val="none" w:sz="0" w:space="0" w:color="auto" w:frame="1"/>
        </w:rPr>
        <w:t xml:space="preserve">minutes each. The </w:t>
      </w:r>
      <w:r w:rsidR="00DF2597">
        <w:rPr>
          <w:rFonts w:ascii="Helvetica" w:hAnsi="Helvetica" w:cs="Helvetica"/>
          <w:color w:val="000000"/>
          <w:sz w:val="22"/>
          <w:szCs w:val="22"/>
          <w:bdr w:val="none" w:sz="0" w:space="0" w:color="auto" w:frame="1"/>
        </w:rPr>
        <w:t>TMA</w:t>
      </w:r>
      <w:r w:rsidR="008719B1" w:rsidRPr="008719B1">
        <w:rPr>
          <w:rFonts w:ascii="Helvetica" w:hAnsi="Helvetica" w:cs="Helvetica"/>
          <w:color w:val="000000"/>
          <w:sz w:val="22"/>
          <w:szCs w:val="22"/>
          <w:bdr w:val="none" w:sz="0" w:space="0" w:color="auto" w:frame="1"/>
        </w:rPr>
        <w:t xml:space="preserve"> w</w:t>
      </w:r>
      <w:r w:rsidR="00DF2597">
        <w:rPr>
          <w:rFonts w:ascii="Helvetica" w:hAnsi="Helvetica" w:cs="Helvetica"/>
          <w:color w:val="000000"/>
          <w:sz w:val="22"/>
          <w:szCs w:val="22"/>
          <w:bdr w:val="none" w:sz="0" w:space="0" w:color="auto" w:frame="1"/>
        </w:rPr>
        <w:t>as</w:t>
      </w:r>
      <w:r w:rsidR="008719B1" w:rsidRPr="008719B1">
        <w:rPr>
          <w:rFonts w:ascii="Helvetica" w:hAnsi="Helvetica" w:cs="Helvetica"/>
          <w:color w:val="000000"/>
          <w:sz w:val="22"/>
          <w:szCs w:val="22"/>
          <w:bdr w:val="none" w:sz="0" w:space="0" w:color="auto" w:frame="1"/>
        </w:rPr>
        <w:t xml:space="preserve"> then rinsed </w:t>
      </w:r>
      <w:r w:rsidR="00DF2597">
        <w:rPr>
          <w:rFonts w:ascii="Helvetica" w:hAnsi="Helvetica" w:cs="Helvetica"/>
          <w:color w:val="000000"/>
          <w:sz w:val="22"/>
          <w:szCs w:val="22"/>
          <w:bdr w:val="none" w:sz="0" w:space="0" w:color="auto" w:frame="1"/>
        </w:rPr>
        <w:t xml:space="preserve">3X with </w:t>
      </w:r>
      <w:r w:rsidR="008719B1" w:rsidRPr="008719B1">
        <w:rPr>
          <w:rFonts w:ascii="Helvetica" w:hAnsi="Helvetica" w:cs="Helvetica"/>
          <w:color w:val="000000"/>
          <w:sz w:val="22"/>
          <w:szCs w:val="22"/>
          <w:bdr w:val="none" w:sz="0" w:space="0" w:color="auto" w:frame="1"/>
        </w:rPr>
        <w:t>di</w:t>
      </w:r>
      <w:r w:rsidR="00DF2597">
        <w:rPr>
          <w:rFonts w:ascii="Helvetica" w:hAnsi="Helvetica" w:cs="Helvetica"/>
          <w:color w:val="000000"/>
          <w:sz w:val="22"/>
          <w:szCs w:val="22"/>
          <w:bdr w:val="none" w:sz="0" w:space="0" w:color="auto" w:frame="1"/>
        </w:rPr>
        <w:t>H</w:t>
      </w:r>
      <w:r w:rsidR="00DF2597" w:rsidRPr="00DF2597">
        <w:rPr>
          <w:rFonts w:ascii="Helvetica" w:hAnsi="Helvetica" w:cs="Helvetica"/>
          <w:color w:val="000000"/>
          <w:sz w:val="22"/>
          <w:szCs w:val="22"/>
          <w:bdr w:val="none" w:sz="0" w:space="0" w:color="auto" w:frame="1"/>
          <w:vertAlign w:val="subscript"/>
        </w:rPr>
        <w:t>2</w:t>
      </w:r>
      <w:r w:rsidR="00DF2597">
        <w:rPr>
          <w:rFonts w:ascii="Helvetica" w:hAnsi="Helvetica" w:cs="Helvetica"/>
          <w:color w:val="000000"/>
          <w:sz w:val="22"/>
          <w:szCs w:val="22"/>
          <w:bdr w:val="none" w:sz="0" w:space="0" w:color="auto" w:frame="1"/>
        </w:rPr>
        <w:t>O</w:t>
      </w:r>
      <w:r w:rsidR="008719B1" w:rsidRPr="008719B1">
        <w:rPr>
          <w:rFonts w:ascii="Helvetica" w:hAnsi="Helvetica" w:cs="Helvetica"/>
          <w:color w:val="000000"/>
          <w:sz w:val="22"/>
          <w:szCs w:val="22"/>
          <w:bdr w:val="none" w:sz="0" w:space="0" w:color="auto" w:frame="1"/>
        </w:rPr>
        <w:t xml:space="preserve">. </w:t>
      </w:r>
      <w:r w:rsidR="00DF2597">
        <w:rPr>
          <w:rFonts w:ascii="Helvetica" w:hAnsi="Helvetica" w:cs="Helvetica"/>
          <w:color w:val="000000"/>
          <w:sz w:val="22"/>
          <w:szCs w:val="22"/>
          <w:bdr w:val="none" w:sz="0" w:space="0" w:color="auto" w:frame="1"/>
        </w:rPr>
        <w:t>For antigen retrieval, TMA</w:t>
      </w:r>
      <w:r w:rsidR="008719B1">
        <w:rPr>
          <w:rFonts w:ascii="Helvetica" w:hAnsi="Helvetica" w:cs="Helvetica"/>
          <w:color w:val="000000"/>
          <w:sz w:val="22"/>
          <w:szCs w:val="22"/>
          <w:bdr w:val="none" w:sz="0" w:space="0" w:color="auto" w:frame="1"/>
        </w:rPr>
        <w:t xml:space="preserve"> w</w:t>
      </w:r>
      <w:r w:rsidR="00DF2597">
        <w:rPr>
          <w:rFonts w:ascii="Helvetica" w:hAnsi="Helvetica" w:cs="Helvetica"/>
          <w:color w:val="000000"/>
          <w:sz w:val="22"/>
          <w:szCs w:val="22"/>
          <w:bdr w:val="none" w:sz="0" w:space="0" w:color="auto" w:frame="1"/>
        </w:rPr>
        <w:t>as</w:t>
      </w:r>
      <w:r w:rsidR="008719B1">
        <w:rPr>
          <w:rFonts w:ascii="Helvetica" w:hAnsi="Helvetica" w:cs="Helvetica"/>
          <w:color w:val="000000"/>
          <w:sz w:val="22"/>
          <w:szCs w:val="22"/>
          <w:bdr w:val="none" w:sz="0" w:space="0" w:color="auto" w:frame="1"/>
        </w:rPr>
        <w:t xml:space="preserve"> boiled in 10mM Tris, 1mM EDTA, </w:t>
      </w:r>
      <w:r w:rsidR="008719B1" w:rsidRPr="008719B1">
        <w:rPr>
          <w:rFonts w:ascii="Helvetica" w:hAnsi="Helvetica" w:cs="Helvetica"/>
          <w:color w:val="000000"/>
          <w:sz w:val="22"/>
          <w:szCs w:val="22"/>
          <w:bdr w:val="none" w:sz="0" w:space="0" w:color="auto" w:frame="1"/>
        </w:rPr>
        <w:t>pH 9.0, and</w:t>
      </w:r>
      <w:r w:rsidR="008719B1">
        <w:rPr>
          <w:rFonts w:ascii="Helvetica" w:hAnsi="Helvetica" w:cs="Helvetica"/>
          <w:color w:val="000000"/>
          <w:sz w:val="22"/>
          <w:szCs w:val="22"/>
          <w:bdr w:val="none" w:sz="0" w:space="0" w:color="auto" w:frame="1"/>
        </w:rPr>
        <w:t xml:space="preserve"> then incubated at room temperature for 35 minutes</w:t>
      </w:r>
      <w:r w:rsidR="008719B1" w:rsidRPr="008719B1">
        <w:rPr>
          <w:rFonts w:ascii="Helvetica" w:hAnsi="Helvetica" w:cs="Helvetica"/>
          <w:color w:val="000000"/>
          <w:sz w:val="22"/>
          <w:szCs w:val="22"/>
          <w:bdr w:val="none" w:sz="0" w:space="0" w:color="auto" w:frame="1"/>
        </w:rPr>
        <w:t xml:space="preserve">. The </w:t>
      </w:r>
      <w:r w:rsidR="00DF2597">
        <w:rPr>
          <w:rFonts w:ascii="Helvetica" w:hAnsi="Helvetica" w:cs="Helvetica"/>
          <w:color w:val="000000"/>
          <w:sz w:val="22"/>
          <w:szCs w:val="22"/>
          <w:bdr w:val="none" w:sz="0" w:space="0" w:color="auto" w:frame="1"/>
        </w:rPr>
        <w:t>TMA</w:t>
      </w:r>
      <w:r w:rsidR="008719B1" w:rsidRPr="008719B1">
        <w:rPr>
          <w:rFonts w:ascii="Helvetica" w:hAnsi="Helvetica" w:cs="Helvetica"/>
          <w:color w:val="000000"/>
          <w:sz w:val="22"/>
          <w:szCs w:val="22"/>
          <w:bdr w:val="none" w:sz="0" w:space="0" w:color="auto" w:frame="1"/>
        </w:rPr>
        <w:t xml:space="preserve"> w</w:t>
      </w:r>
      <w:r w:rsidR="00DF2597">
        <w:rPr>
          <w:rFonts w:ascii="Helvetica" w:hAnsi="Helvetica" w:cs="Helvetica"/>
          <w:color w:val="000000"/>
          <w:sz w:val="22"/>
          <w:szCs w:val="22"/>
          <w:bdr w:val="none" w:sz="0" w:space="0" w:color="auto" w:frame="1"/>
        </w:rPr>
        <w:t>as</w:t>
      </w:r>
      <w:r w:rsidR="008719B1" w:rsidRPr="008719B1">
        <w:rPr>
          <w:rFonts w:ascii="Helvetica" w:hAnsi="Helvetica" w:cs="Helvetica"/>
          <w:color w:val="000000"/>
          <w:sz w:val="22"/>
          <w:szCs w:val="22"/>
          <w:bdr w:val="none" w:sz="0" w:space="0" w:color="auto" w:frame="1"/>
        </w:rPr>
        <w:t xml:space="preserve"> </w:t>
      </w:r>
      <w:r w:rsidR="00DF2597">
        <w:rPr>
          <w:rFonts w:ascii="Helvetica" w:hAnsi="Helvetica" w:cs="Helvetica"/>
          <w:color w:val="000000"/>
          <w:sz w:val="22"/>
          <w:szCs w:val="22"/>
          <w:bdr w:val="none" w:sz="0" w:space="0" w:color="auto" w:frame="1"/>
        </w:rPr>
        <w:t>rinsed 3X</w:t>
      </w:r>
      <w:r w:rsidR="008719B1" w:rsidRPr="008719B1">
        <w:rPr>
          <w:rFonts w:ascii="Helvetica" w:hAnsi="Helvetica" w:cs="Helvetica"/>
          <w:color w:val="000000"/>
          <w:sz w:val="22"/>
          <w:szCs w:val="22"/>
          <w:bdr w:val="none" w:sz="0" w:space="0" w:color="auto" w:frame="1"/>
        </w:rPr>
        <w:t xml:space="preserve"> with PBS,</w:t>
      </w:r>
      <w:r w:rsidR="00DF2597">
        <w:rPr>
          <w:rFonts w:ascii="Helvetica" w:hAnsi="Helvetica" w:cs="Helvetica"/>
          <w:color w:val="000000"/>
          <w:sz w:val="22"/>
          <w:szCs w:val="22"/>
          <w:bdr w:val="none" w:sz="0" w:space="0" w:color="auto" w:frame="1"/>
        </w:rPr>
        <w:t xml:space="preserve"> then</w:t>
      </w:r>
      <w:r w:rsidR="008719B1" w:rsidRPr="008719B1">
        <w:rPr>
          <w:rFonts w:ascii="Helvetica" w:hAnsi="Helvetica" w:cs="Helvetica"/>
          <w:color w:val="000000"/>
          <w:sz w:val="22"/>
          <w:szCs w:val="22"/>
          <w:bdr w:val="none" w:sz="0" w:space="0" w:color="auto" w:frame="1"/>
        </w:rPr>
        <w:t xml:space="preserve"> </w:t>
      </w:r>
      <w:r w:rsidR="00DF2597">
        <w:rPr>
          <w:rFonts w:ascii="Helvetica" w:hAnsi="Helvetica" w:cs="Helvetica"/>
          <w:color w:val="000000"/>
          <w:sz w:val="22"/>
          <w:szCs w:val="22"/>
          <w:bdr w:val="none" w:sz="0" w:space="0" w:color="auto" w:frame="1"/>
        </w:rPr>
        <w:t>incubated</w:t>
      </w:r>
      <w:r w:rsidR="008719B1" w:rsidRPr="008719B1">
        <w:rPr>
          <w:rFonts w:ascii="Helvetica" w:hAnsi="Helvetica" w:cs="Helvetica"/>
          <w:color w:val="000000"/>
          <w:sz w:val="22"/>
          <w:szCs w:val="22"/>
          <w:bdr w:val="none" w:sz="0" w:space="0" w:color="auto" w:frame="1"/>
        </w:rPr>
        <w:t xml:space="preserve"> in 3% H</w:t>
      </w:r>
      <w:r w:rsidR="008719B1" w:rsidRPr="00DF2597">
        <w:rPr>
          <w:rFonts w:ascii="Helvetica" w:hAnsi="Helvetica" w:cs="Helvetica"/>
          <w:color w:val="000000"/>
          <w:sz w:val="22"/>
          <w:szCs w:val="22"/>
          <w:bdr w:val="none" w:sz="0" w:space="0" w:color="auto" w:frame="1"/>
          <w:vertAlign w:val="subscript"/>
        </w:rPr>
        <w:t>2</w:t>
      </w:r>
      <w:r w:rsidR="008719B1" w:rsidRPr="008719B1">
        <w:rPr>
          <w:rFonts w:ascii="Helvetica" w:hAnsi="Helvetica" w:cs="Helvetica"/>
          <w:color w:val="000000"/>
          <w:sz w:val="22"/>
          <w:szCs w:val="22"/>
          <w:bdr w:val="none" w:sz="0" w:space="0" w:color="auto" w:frame="1"/>
        </w:rPr>
        <w:t>O</w:t>
      </w:r>
      <w:r w:rsidR="008719B1" w:rsidRPr="00DF2597">
        <w:rPr>
          <w:rFonts w:ascii="Helvetica" w:hAnsi="Helvetica" w:cs="Helvetica"/>
          <w:color w:val="000000"/>
          <w:sz w:val="22"/>
          <w:szCs w:val="22"/>
          <w:bdr w:val="none" w:sz="0" w:space="0" w:color="auto" w:frame="1"/>
          <w:vertAlign w:val="subscript"/>
        </w:rPr>
        <w:t>2</w:t>
      </w:r>
      <w:r w:rsidR="008719B1" w:rsidRPr="008719B1">
        <w:rPr>
          <w:rFonts w:ascii="Helvetica" w:hAnsi="Helvetica" w:cs="Helvetica"/>
          <w:color w:val="000000"/>
          <w:sz w:val="22"/>
          <w:szCs w:val="22"/>
          <w:bdr w:val="none" w:sz="0" w:space="0" w:color="auto" w:frame="1"/>
        </w:rPr>
        <w:t xml:space="preserve"> for 10 minute</w:t>
      </w:r>
      <w:r w:rsidR="00DF2597">
        <w:rPr>
          <w:rFonts w:ascii="Helvetica" w:hAnsi="Helvetica" w:cs="Helvetica"/>
          <w:color w:val="000000"/>
          <w:sz w:val="22"/>
          <w:szCs w:val="22"/>
          <w:bdr w:val="none" w:sz="0" w:space="0" w:color="auto" w:frame="1"/>
        </w:rPr>
        <w:t>s</w:t>
      </w:r>
      <w:r w:rsidR="008719B1" w:rsidRPr="008719B1">
        <w:rPr>
          <w:rFonts w:ascii="Helvetica" w:hAnsi="Helvetica" w:cs="Helvetica"/>
          <w:color w:val="000000"/>
          <w:sz w:val="22"/>
          <w:szCs w:val="22"/>
          <w:bdr w:val="none" w:sz="0" w:space="0" w:color="auto" w:frame="1"/>
        </w:rPr>
        <w:t xml:space="preserve">. The </w:t>
      </w:r>
      <w:r w:rsidR="00DF2597">
        <w:rPr>
          <w:rFonts w:ascii="Helvetica" w:hAnsi="Helvetica" w:cs="Helvetica"/>
          <w:color w:val="000000"/>
          <w:sz w:val="22"/>
          <w:szCs w:val="22"/>
          <w:bdr w:val="none" w:sz="0" w:space="0" w:color="auto" w:frame="1"/>
        </w:rPr>
        <w:t>TMA</w:t>
      </w:r>
      <w:r w:rsidR="008719B1" w:rsidRPr="008719B1">
        <w:rPr>
          <w:rFonts w:ascii="Helvetica" w:hAnsi="Helvetica" w:cs="Helvetica"/>
          <w:color w:val="000000"/>
          <w:sz w:val="22"/>
          <w:szCs w:val="22"/>
          <w:bdr w:val="none" w:sz="0" w:space="0" w:color="auto" w:frame="1"/>
        </w:rPr>
        <w:t xml:space="preserve"> w</w:t>
      </w:r>
      <w:r w:rsidR="00DF2597">
        <w:rPr>
          <w:rFonts w:ascii="Helvetica" w:hAnsi="Helvetica" w:cs="Helvetica"/>
          <w:color w:val="000000"/>
          <w:sz w:val="22"/>
          <w:szCs w:val="22"/>
          <w:bdr w:val="none" w:sz="0" w:space="0" w:color="auto" w:frame="1"/>
        </w:rPr>
        <w:t>as</w:t>
      </w:r>
      <w:r w:rsidR="008719B1" w:rsidRPr="008719B1">
        <w:rPr>
          <w:rFonts w:ascii="Helvetica" w:hAnsi="Helvetica" w:cs="Helvetica"/>
          <w:color w:val="000000"/>
          <w:sz w:val="22"/>
          <w:szCs w:val="22"/>
          <w:bdr w:val="none" w:sz="0" w:space="0" w:color="auto" w:frame="1"/>
        </w:rPr>
        <w:t xml:space="preserve"> rinsed </w:t>
      </w:r>
      <w:r w:rsidR="00DF2597">
        <w:rPr>
          <w:rFonts w:ascii="Helvetica" w:hAnsi="Helvetica" w:cs="Helvetica"/>
          <w:color w:val="000000"/>
          <w:sz w:val="22"/>
          <w:szCs w:val="22"/>
          <w:bdr w:val="none" w:sz="0" w:space="0" w:color="auto" w:frame="1"/>
        </w:rPr>
        <w:t>3X with</w:t>
      </w:r>
      <w:r w:rsidR="008719B1" w:rsidRPr="008719B1">
        <w:rPr>
          <w:rFonts w:ascii="Helvetica" w:hAnsi="Helvetica" w:cs="Helvetica"/>
          <w:color w:val="000000"/>
          <w:sz w:val="22"/>
          <w:szCs w:val="22"/>
          <w:bdr w:val="none" w:sz="0" w:space="0" w:color="auto" w:frame="1"/>
        </w:rPr>
        <w:t xml:space="preserve"> PBS, and then blocked with 5% milk</w:t>
      </w:r>
      <w:r w:rsidR="00DF2597">
        <w:rPr>
          <w:rFonts w:ascii="Helvetica" w:hAnsi="Helvetica" w:cs="Helvetica"/>
          <w:color w:val="000000"/>
          <w:sz w:val="22"/>
          <w:szCs w:val="22"/>
          <w:bdr w:val="none" w:sz="0" w:space="0" w:color="auto" w:frame="1"/>
        </w:rPr>
        <w:t>-</w:t>
      </w:r>
      <w:r w:rsidR="008719B1" w:rsidRPr="008719B1">
        <w:rPr>
          <w:rFonts w:ascii="Helvetica" w:hAnsi="Helvetica" w:cs="Helvetica"/>
          <w:color w:val="000000"/>
          <w:sz w:val="22"/>
          <w:szCs w:val="22"/>
          <w:bdr w:val="none" w:sz="0" w:space="0" w:color="auto" w:frame="1"/>
        </w:rPr>
        <w:t>PB</w:t>
      </w:r>
      <w:r w:rsidR="00DF2597">
        <w:rPr>
          <w:rFonts w:ascii="Helvetica" w:hAnsi="Helvetica" w:cs="Helvetica"/>
          <w:color w:val="000000"/>
          <w:sz w:val="22"/>
          <w:szCs w:val="22"/>
          <w:bdr w:val="none" w:sz="0" w:space="0" w:color="auto" w:frame="1"/>
        </w:rPr>
        <w:t>ST</w:t>
      </w:r>
      <w:r w:rsidR="00097353">
        <w:rPr>
          <w:rFonts w:ascii="Helvetica" w:hAnsi="Helvetica" w:cs="Helvetica"/>
          <w:color w:val="000000"/>
          <w:sz w:val="22"/>
          <w:szCs w:val="22"/>
          <w:bdr w:val="none" w:sz="0" w:space="0" w:color="auto" w:frame="1"/>
        </w:rPr>
        <w:t xml:space="preserve"> at room temperature for 1 hour</w:t>
      </w:r>
      <w:r w:rsidR="008719B1" w:rsidRPr="008719B1">
        <w:rPr>
          <w:rFonts w:ascii="Helvetica" w:hAnsi="Helvetica" w:cs="Helvetica"/>
          <w:color w:val="000000"/>
          <w:sz w:val="22"/>
          <w:szCs w:val="22"/>
          <w:bdr w:val="none" w:sz="0" w:space="0" w:color="auto" w:frame="1"/>
        </w:rPr>
        <w:t xml:space="preserve">. The </w:t>
      </w:r>
      <w:r w:rsidR="00DF2597">
        <w:rPr>
          <w:rFonts w:ascii="Helvetica" w:hAnsi="Helvetica" w:cs="Helvetica"/>
          <w:color w:val="000000"/>
          <w:sz w:val="22"/>
          <w:szCs w:val="22"/>
          <w:bdr w:val="none" w:sz="0" w:space="0" w:color="auto" w:frame="1"/>
        </w:rPr>
        <w:t>TMA</w:t>
      </w:r>
      <w:r w:rsidR="008719B1" w:rsidRPr="008719B1">
        <w:rPr>
          <w:rFonts w:ascii="Helvetica" w:hAnsi="Helvetica" w:cs="Helvetica"/>
          <w:color w:val="000000"/>
          <w:sz w:val="22"/>
          <w:szCs w:val="22"/>
          <w:bdr w:val="none" w:sz="0" w:space="0" w:color="auto" w:frame="1"/>
        </w:rPr>
        <w:t xml:space="preserve"> w</w:t>
      </w:r>
      <w:r w:rsidR="00DF2597">
        <w:rPr>
          <w:rFonts w:ascii="Helvetica" w:hAnsi="Helvetica" w:cs="Helvetica"/>
          <w:color w:val="000000"/>
          <w:sz w:val="22"/>
          <w:szCs w:val="22"/>
          <w:bdr w:val="none" w:sz="0" w:space="0" w:color="auto" w:frame="1"/>
        </w:rPr>
        <w:t>as</w:t>
      </w:r>
      <w:r w:rsidR="008719B1" w:rsidRPr="008719B1">
        <w:rPr>
          <w:rFonts w:ascii="Helvetica" w:hAnsi="Helvetica" w:cs="Helvetica"/>
          <w:color w:val="000000"/>
          <w:sz w:val="22"/>
          <w:szCs w:val="22"/>
          <w:bdr w:val="none" w:sz="0" w:space="0" w:color="auto" w:frame="1"/>
        </w:rPr>
        <w:t xml:space="preserve"> then incubated with </w:t>
      </w:r>
      <w:r w:rsidR="008719B1" w:rsidRPr="008719B1">
        <w:rPr>
          <w:rFonts w:ascii="Helvetica" w:hAnsi="Helvetica" w:cs="Helvetica"/>
          <w:color w:val="000000"/>
          <w:sz w:val="22"/>
          <w:szCs w:val="22"/>
          <w:shd w:val="clear" w:color="auto" w:fill="FFFFFF"/>
        </w:rPr>
        <w:t>SNRPA1 antibody (</w:t>
      </w:r>
      <w:r w:rsidR="00DF2597">
        <w:rPr>
          <w:rFonts w:ascii="Helvetica" w:hAnsi="Helvetica" w:cs="Helvetica"/>
          <w:color w:val="000000"/>
          <w:sz w:val="22"/>
          <w:szCs w:val="22"/>
          <w:shd w:val="clear" w:color="auto" w:fill="FFFFFF"/>
        </w:rPr>
        <w:t xml:space="preserve">Proteintech </w:t>
      </w:r>
      <w:r w:rsidR="008719B1" w:rsidRPr="008719B1">
        <w:rPr>
          <w:rFonts w:ascii="Helvetica" w:hAnsi="Helvetica" w:cs="Helvetica"/>
          <w:color w:val="000000"/>
          <w:sz w:val="22"/>
          <w:szCs w:val="22"/>
          <w:shd w:val="clear" w:color="auto" w:fill="FFFFFF"/>
        </w:rPr>
        <w:t>17368-1-AP)</w:t>
      </w:r>
      <w:r w:rsidR="00B01714">
        <w:rPr>
          <w:rFonts w:ascii="Helvetica" w:hAnsi="Helvetica" w:cs="Helvetica"/>
          <w:color w:val="000000"/>
          <w:sz w:val="22"/>
          <w:szCs w:val="22"/>
          <w:shd w:val="clear" w:color="auto" w:fill="FFFFFF"/>
        </w:rPr>
        <w:t>,</w:t>
      </w:r>
      <w:r w:rsidR="008719B1" w:rsidRPr="008719B1">
        <w:rPr>
          <w:rFonts w:ascii="Helvetica" w:hAnsi="Helvetica" w:cs="Helvetica"/>
          <w:color w:val="000000"/>
          <w:sz w:val="22"/>
          <w:szCs w:val="22"/>
          <w:shd w:val="clear" w:color="auto" w:fill="FFFFFF"/>
        </w:rPr>
        <w:t xml:space="preserve"> </w:t>
      </w:r>
      <w:r w:rsidR="00097353">
        <w:rPr>
          <w:rFonts w:ascii="Helvetica" w:hAnsi="Helvetica" w:cs="Helvetica"/>
          <w:color w:val="000000"/>
          <w:sz w:val="22"/>
          <w:szCs w:val="22"/>
          <w:shd w:val="clear" w:color="auto" w:fill="FFFFFF"/>
        </w:rPr>
        <w:t xml:space="preserve">diluted </w:t>
      </w:r>
      <w:r w:rsidR="008719B1" w:rsidRPr="008719B1">
        <w:rPr>
          <w:rFonts w:ascii="Helvetica" w:hAnsi="Helvetica" w:cs="Helvetica"/>
          <w:color w:val="000000"/>
          <w:sz w:val="22"/>
          <w:szCs w:val="22"/>
          <w:shd w:val="clear" w:color="auto" w:fill="FFFFFF"/>
        </w:rPr>
        <w:t>1:100</w:t>
      </w:r>
      <w:r w:rsidR="008719B1" w:rsidRPr="008719B1">
        <w:rPr>
          <w:rFonts w:ascii="Helvetica" w:hAnsi="Helvetica" w:cs="Helvetica"/>
          <w:color w:val="000000"/>
          <w:sz w:val="22"/>
          <w:szCs w:val="22"/>
          <w:bdr w:val="none" w:sz="0" w:space="0" w:color="auto" w:frame="1"/>
        </w:rPr>
        <w:t xml:space="preserve"> in PBS</w:t>
      </w:r>
      <w:r w:rsidR="00097353">
        <w:rPr>
          <w:rFonts w:ascii="Helvetica" w:hAnsi="Helvetica" w:cs="Helvetica"/>
          <w:color w:val="000000"/>
          <w:sz w:val="22"/>
          <w:szCs w:val="22"/>
          <w:bdr w:val="none" w:sz="0" w:space="0" w:color="auto" w:frame="1"/>
        </w:rPr>
        <w:t xml:space="preserve">, </w:t>
      </w:r>
      <w:r w:rsidR="00DF2597">
        <w:rPr>
          <w:rFonts w:ascii="Helvetica" w:hAnsi="Helvetica" w:cs="Helvetica"/>
          <w:color w:val="000000"/>
          <w:sz w:val="22"/>
          <w:szCs w:val="22"/>
          <w:bdr w:val="none" w:sz="0" w:space="0" w:color="auto" w:frame="1"/>
        </w:rPr>
        <w:t>in a humidified chamber at 4</w:t>
      </w:r>
      <w:r w:rsidR="00DF2597" w:rsidRPr="008B5975">
        <w:rPr>
          <w:rFonts w:ascii="Helvetica" w:hAnsi="Helvetica" w:cs="Arial"/>
          <w:sz w:val="22"/>
        </w:rPr>
        <w:t>°</w:t>
      </w:r>
      <w:r w:rsidR="00DF2597">
        <w:rPr>
          <w:rFonts w:ascii="Helvetica" w:hAnsi="Helvetica" w:cs="Helvetica"/>
          <w:color w:val="000000"/>
          <w:sz w:val="22"/>
          <w:szCs w:val="22"/>
          <w:bdr w:val="none" w:sz="0" w:space="0" w:color="auto" w:frame="1"/>
        </w:rPr>
        <w:t>C</w:t>
      </w:r>
      <w:r w:rsidR="00B01714">
        <w:rPr>
          <w:rFonts w:ascii="Helvetica" w:hAnsi="Helvetica" w:cs="Helvetica"/>
          <w:color w:val="000000"/>
          <w:sz w:val="22"/>
          <w:szCs w:val="22"/>
          <w:bdr w:val="none" w:sz="0" w:space="0" w:color="auto" w:frame="1"/>
        </w:rPr>
        <w:t xml:space="preserve"> overnight</w:t>
      </w:r>
      <w:r w:rsidR="008719B1" w:rsidRPr="008719B1">
        <w:rPr>
          <w:rFonts w:ascii="Helvetica" w:hAnsi="Helvetica" w:cs="Helvetica"/>
          <w:color w:val="000000"/>
          <w:sz w:val="22"/>
          <w:szCs w:val="22"/>
          <w:bdr w:val="none" w:sz="0" w:space="0" w:color="auto" w:frame="1"/>
        </w:rPr>
        <w:t xml:space="preserve">. </w:t>
      </w:r>
      <w:r w:rsidR="00B01714">
        <w:rPr>
          <w:rFonts w:ascii="Helvetica" w:hAnsi="Helvetica" w:cs="Helvetica"/>
          <w:color w:val="000000"/>
          <w:sz w:val="22"/>
          <w:szCs w:val="22"/>
          <w:bdr w:val="none" w:sz="0" w:space="0" w:color="auto" w:frame="1"/>
        </w:rPr>
        <w:t xml:space="preserve">The </w:t>
      </w:r>
      <w:r w:rsidR="00DF2597">
        <w:rPr>
          <w:rFonts w:ascii="Helvetica" w:hAnsi="Helvetica" w:cs="Helvetica"/>
          <w:color w:val="000000"/>
          <w:sz w:val="22"/>
          <w:szCs w:val="22"/>
          <w:bdr w:val="none" w:sz="0" w:space="0" w:color="auto" w:frame="1"/>
        </w:rPr>
        <w:t>TMA was</w:t>
      </w:r>
      <w:r w:rsidR="00B01714">
        <w:rPr>
          <w:rFonts w:ascii="Helvetica" w:hAnsi="Helvetica" w:cs="Helvetica"/>
          <w:color w:val="000000"/>
          <w:sz w:val="22"/>
          <w:szCs w:val="22"/>
          <w:bdr w:val="none" w:sz="0" w:space="0" w:color="auto" w:frame="1"/>
        </w:rPr>
        <w:t xml:space="preserve"> then</w:t>
      </w:r>
      <w:r w:rsidR="00DF2597">
        <w:rPr>
          <w:rFonts w:ascii="Helvetica" w:hAnsi="Helvetica" w:cs="Helvetica"/>
          <w:color w:val="000000"/>
          <w:sz w:val="22"/>
          <w:szCs w:val="22"/>
          <w:bdr w:val="none" w:sz="0" w:space="0" w:color="auto" w:frame="1"/>
        </w:rPr>
        <w:t xml:space="preserve"> </w:t>
      </w:r>
      <w:r w:rsidR="008719B1" w:rsidRPr="008719B1">
        <w:rPr>
          <w:rFonts w:ascii="Helvetica" w:hAnsi="Helvetica" w:cs="Helvetica"/>
          <w:color w:val="000000"/>
          <w:sz w:val="22"/>
          <w:szCs w:val="22"/>
          <w:bdr w:val="none" w:sz="0" w:space="0" w:color="auto" w:frame="1"/>
        </w:rPr>
        <w:t xml:space="preserve">rinsed </w:t>
      </w:r>
      <w:r w:rsidR="00B01714">
        <w:rPr>
          <w:rFonts w:ascii="Helvetica" w:hAnsi="Helvetica" w:cs="Helvetica"/>
          <w:color w:val="000000"/>
          <w:sz w:val="22"/>
          <w:szCs w:val="22"/>
          <w:bdr w:val="none" w:sz="0" w:space="0" w:color="auto" w:frame="1"/>
        </w:rPr>
        <w:t>3X</w:t>
      </w:r>
      <w:r w:rsidR="008719B1" w:rsidRPr="008719B1">
        <w:rPr>
          <w:rFonts w:ascii="Helvetica" w:hAnsi="Helvetica" w:cs="Helvetica"/>
          <w:color w:val="000000"/>
          <w:sz w:val="22"/>
          <w:szCs w:val="22"/>
          <w:bdr w:val="none" w:sz="0" w:space="0" w:color="auto" w:frame="1"/>
        </w:rPr>
        <w:t xml:space="preserve"> with</w:t>
      </w:r>
      <w:r w:rsidR="00DF2597">
        <w:rPr>
          <w:rFonts w:ascii="Helvetica" w:hAnsi="Helvetica" w:cs="Helvetica"/>
          <w:color w:val="000000"/>
          <w:sz w:val="22"/>
          <w:szCs w:val="22"/>
          <w:bdr w:val="none" w:sz="0" w:space="0" w:color="auto" w:frame="1"/>
        </w:rPr>
        <w:t xml:space="preserve"> </w:t>
      </w:r>
      <w:r w:rsidR="008719B1" w:rsidRPr="008719B1">
        <w:rPr>
          <w:rFonts w:ascii="Helvetica" w:hAnsi="Helvetica" w:cs="Helvetica"/>
          <w:color w:val="000000"/>
          <w:sz w:val="22"/>
          <w:szCs w:val="22"/>
          <w:bdr w:val="none" w:sz="0" w:space="0" w:color="auto" w:frame="1"/>
        </w:rPr>
        <w:t xml:space="preserve">PBST, and then incubated with </w:t>
      </w:r>
      <w:r w:rsidR="00DF2597">
        <w:rPr>
          <w:rFonts w:ascii="Helvetica" w:hAnsi="Helvetica" w:cs="Helvetica"/>
          <w:color w:val="000000"/>
          <w:sz w:val="22"/>
          <w:szCs w:val="22"/>
          <w:bdr w:val="none" w:sz="0" w:space="0" w:color="auto" w:frame="1"/>
        </w:rPr>
        <w:t xml:space="preserve">a </w:t>
      </w:r>
      <w:r w:rsidR="008719B1" w:rsidRPr="008719B1">
        <w:rPr>
          <w:rFonts w:ascii="Helvetica" w:hAnsi="Helvetica" w:cs="Helvetica"/>
          <w:color w:val="000000"/>
          <w:sz w:val="22"/>
          <w:szCs w:val="22"/>
          <w:bdr w:val="none" w:sz="0" w:space="0" w:color="auto" w:frame="1"/>
        </w:rPr>
        <w:t xml:space="preserve">biotinylated secondary antibody </w:t>
      </w:r>
      <w:r w:rsidR="00DF2597">
        <w:rPr>
          <w:rFonts w:ascii="Helvetica" w:hAnsi="Helvetica" w:cs="Helvetica"/>
          <w:color w:val="000000"/>
          <w:sz w:val="22"/>
          <w:szCs w:val="22"/>
          <w:bdr w:val="none" w:sz="0" w:space="0" w:color="auto" w:frame="1"/>
        </w:rPr>
        <w:t>(</w:t>
      </w:r>
      <w:r w:rsidR="008719B1" w:rsidRPr="008719B1">
        <w:rPr>
          <w:rFonts w:ascii="Helvetica" w:hAnsi="Helvetica" w:cs="Helvetica"/>
          <w:color w:val="000000"/>
          <w:sz w:val="22"/>
          <w:szCs w:val="22"/>
          <w:bdr w:val="none" w:sz="0" w:space="0" w:color="auto" w:frame="1"/>
        </w:rPr>
        <w:t xml:space="preserve">Vector Labs BA-1000), </w:t>
      </w:r>
      <w:commentRangeStart w:id="342"/>
      <w:r w:rsidR="008719B1" w:rsidRPr="008719B1">
        <w:rPr>
          <w:rFonts w:ascii="Helvetica" w:hAnsi="Helvetica" w:cs="Helvetica"/>
          <w:color w:val="000000"/>
          <w:sz w:val="22"/>
          <w:szCs w:val="22"/>
          <w:bdr w:val="none" w:sz="0" w:space="0" w:color="auto" w:frame="1"/>
        </w:rPr>
        <w:t>diluted in PBST</w:t>
      </w:r>
      <w:commentRangeEnd w:id="342"/>
      <w:r w:rsidR="00DF2597">
        <w:rPr>
          <w:rStyle w:val="CommentReference"/>
          <w:rFonts w:asciiTheme="minorHAnsi" w:eastAsiaTheme="minorEastAsia" w:hAnsiTheme="minorHAnsi" w:cstheme="minorBidi"/>
        </w:rPr>
        <w:commentReference w:id="342"/>
      </w:r>
      <w:r w:rsidR="008719B1" w:rsidRPr="008719B1">
        <w:rPr>
          <w:rFonts w:ascii="Helvetica" w:hAnsi="Helvetica" w:cs="Helvetica"/>
          <w:color w:val="000000"/>
          <w:sz w:val="22"/>
          <w:szCs w:val="22"/>
          <w:bdr w:val="none" w:sz="0" w:space="0" w:color="auto" w:frame="1"/>
        </w:rPr>
        <w:t xml:space="preserve"> at room temperature for 30 minutes. The </w:t>
      </w:r>
      <w:r w:rsidR="00D324F0">
        <w:rPr>
          <w:rFonts w:ascii="Helvetica" w:hAnsi="Helvetica" w:cs="Helvetica"/>
          <w:color w:val="000000"/>
          <w:sz w:val="22"/>
          <w:szCs w:val="22"/>
          <w:bdr w:val="none" w:sz="0" w:space="0" w:color="auto" w:frame="1"/>
        </w:rPr>
        <w:t>TMA</w:t>
      </w:r>
      <w:r w:rsidR="008719B1" w:rsidRPr="008719B1">
        <w:rPr>
          <w:rFonts w:ascii="Helvetica" w:hAnsi="Helvetica" w:cs="Helvetica"/>
          <w:color w:val="000000"/>
          <w:sz w:val="22"/>
          <w:szCs w:val="22"/>
          <w:bdr w:val="none" w:sz="0" w:space="0" w:color="auto" w:frame="1"/>
        </w:rPr>
        <w:t xml:space="preserve"> </w:t>
      </w:r>
      <w:r w:rsidR="00D324F0">
        <w:rPr>
          <w:rFonts w:ascii="Helvetica" w:hAnsi="Helvetica" w:cs="Helvetica"/>
          <w:color w:val="000000"/>
          <w:sz w:val="22"/>
          <w:szCs w:val="22"/>
          <w:bdr w:val="none" w:sz="0" w:space="0" w:color="auto" w:frame="1"/>
        </w:rPr>
        <w:t xml:space="preserve">was </w:t>
      </w:r>
      <w:r w:rsidR="008719B1" w:rsidRPr="008719B1">
        <w:rPr>
          <w:rFonts w:ascii="Helvetica" w:hAnsi="Helvetica" w:cs="Helvetica"/>
          <w:color w:val="000000"/>
          <w:sz w:val="22"/>
          <w:szCs w:val="22"/>
          <w:bdr w:val="none" w:sz="0" w:space="0" w:color="auto" w:frame="1"/>
        </w:rPr>
        <w:t xml:space="preserve">then washed </w:t>
      </w:r>
      <w:r w:rsidR="00DF2597">
        <w:rPr>
          <w:rFonts w:ascii="Helvetica" w:hAnsi="Helvetica" w:cs="Helvetica"/>
          <w:color w:val="000000"/>
          <w:sz w:val="22"/>
          <w:szCs w:val="22"/>
          <w:bdr w:val="none" w:sz="0" w:space="0" w:color="auto" w:frame="1"/>
        </w:rPr>
        <w:t>3X</w:t>
      </w:r>
      <w:r w:rsidR="008719B1" w:rsidRPr="008719B1">
        <w:rPr>
          <w:rFonts w:ascii="Helvetica" w:hAnsi="Helvetica" w:cs="Helvetica"/>
          <w:color w:val="000000"/>
          <w:sz w:val="22"/>
          <w:szCs w:val="22"/>
          <w:bdr w:val="none" w:sz="0" w:space="0" w:color="auto" w:frame="1"/>
        </w:rPr>
        <w:t xml:space="preserve"> with</w:t>
      </w:r>
      <w:r w:rsidR="00DF2597">
        <w:rPr>
          <w:rFonts w:ascii="Helvetica" w:hAnsi="Helvetica" w:cs="Helvetica"/>
          <w:color w:val="000000"/>
          <w:sz w:val="22"/>
          <w:szCs w:val="22"/>
          <w:bdr w:val="none" w:sz="0" w:space="0" w:color="auto" w:frame="1"/>
        </w:rPr>
        <w:t xml:space="preserve"> </w:t>
      </w:r>
      <w:r w:rsidR="008719B1" w:rsidRPr="008719B1">
        <w:rPr>
          <w:rFonts w:ascii="Helvetica" w:hAnsi="Helvetica" w:cs="Helvetica"/>
          <w:color w:val="000000"/>
          <w:sz w:val="22"/>
          <w:szCs w:val="22"/>
          <w:bdr w:val="none" w:sz="0" w:space="0" w:color="auto" w:frame="1"/>
        </w:rPr>
        <w:t>PBST.</w:t>
      </w:r>
      <w:r w:rsidR="00DF2597">
        <w:rPr>
          <w:rFonts w:ascii="Helvetica" w:hAnsi="Helvetica" w:cs="Helvetica"/>
          <w:color w:val="000000"/>
          <w:sz w:val="22"/>
          <w:szCs w:val="22"/>
        </w:rPr>
        <w:t xml:space="preserve"> Detection was performed using </w:t>
      </w:r>
      <w:r w:rsidR="008719B1" w:rsidRPr="008719B1">
        <w:rPr>
          <w:rFonts w:ascii="Helvetica" w:hAnsi="Helvetica" w:cs="Helvetica"/>
          <w:color w:val="000000"/>
          <w:sz w:val="22"/>
          <w:szCs w:val="22"/>
        </w:rPr>
        <w:t>Vectastain ABC HRP Kit (</w:t>
      </w:r>
      <w:r w:rsidR="00DF2597">
        <w:rPr>
          <w:rFonts w:ascii="Helvetica" w:hAnsi="Helvetica" w:cs="Helvetica"/>
          <w:color w:val="000000"/>
          <w:sz w:val="22"/>
          <w:szCs w:val="22"/>
        </w:rPr>
        <w:t>Vector Labs</w:t>
      </w:r>
      <w:r w:rsidR="008719B1" w:rsidRPr="008719B1">
        <w:rPr>
          <w:rFonts w:ascii="Helvetica" w:hAnsi="Helvetica" w:cs="Helvetica"/>
          <w:color w:val="000000"/>
          <w:sz w:val="22"/>
          <w:szCs w:val="22"/>
        </w:rPr>
        <w:t xml:space="preserve"> PK-4005)</w:t>
      </w:r>
      <w:r w:rsidR="00DF2597">
        <w:rPr>
          <w:rFonts w:ascii="Helvetica" w:hAnsi="Helvetica" w:cs="Helvetica"/>
          <w:color w:val="000000"/>
          <w:sz w:val="22"/>
          <w:szCs w:val="22"/>
        </w:rPr>
        <w:t xml:space="preserve"> per the manufacturer’s instructions</w:t>
      </w:r>
      <w:r w:rsidR="008719B1" w:rsidRPr="008719B1">
        <w:rPr>
          <w:rFonts w:ascii="Helvetica" w:hAnsi="Helvetica" w:cs="Helvetica"/>
          <w:color w:val="000000"/>
          <w:sz w:val="22"/>
          <w:szCs w:val="22"/>
        </w:rPr>
        <w:t xml:space="preserve">. The </w:t>
      </w:r>
      <w:r w:rsidR="00D324F0">
        <w:rPr>
          <w:rFonts w:ascii="Helvetica" w:hAnsi="Helvetica" w:cs="Helvetica"/>
          <w:color w:val="000000"/>
          <w:sz w:val="22"/>
          <w:szCs w:val="22"/>
        </w:rPr>
        <w:t>TMA</w:t>
      </w:r>
      <w:r w:rsidR="008719B1" w:rsidRPr="008719B1">
        <w:rPr>
          <w:rFonts w:ascii="Helvetica" w:hAnsi="Helvetica" w:cs="Helvetica"/>
          <w:color w:val="000000"/>
          <w:sz w:val="22"/>
          <w:szCs w:val="22"/>
        </w:rPr>
        <w:t xml:space="preserve"> w</w:t>
      </w:r>
      <w:r w:rsidR="00D324F0">
        <w:rPr>
          <w:rFonts w:ascii="Helvetica" w:hAnsi="Helvetica" w:cs="Helvetica"/>
          <w:color w:val="000000"/>
          <w:sz w:val="22"/>
          <w:szCs w:val="22"/>
        </w:rPr>
        <w:t>as then</w:t>
      </w:r>
      <w:r w:rsidR="008719B1" w:rsidRPr="008719B1">
        <w:rPr>
          <w:rFonts w:ascii="Helvetica" w:hAnsi="Helvetica" w:cs="Helvetica"/>
          <w:color w:val="000000"/>
          <w:sz w:val="22"/>
          <w:szCs w:val="22"/>
        </w:rPr>
        <w:t xml:space="preserve"> dehydrated by sequential incubation in 60%, 80%, 95%, and 100% ethanol for five minutes each, and then incubated in two baths of xylene for five minutes each. The slides were air dried and scanned.</w:t>
      </w:r>
      <w:r w:rsidR="00D324F0">
        <w:rPr>
          <w:rFonts w:ascii="Helvetica" w:hAnsi="Helvetica" w:cs="Helvetica"/>
          <w:color w:val="000000"/>
          <w:sz w:val="22"/>
          <w:szCs w:val="22"/>
        </w:rPr>
        <w:t xml:space="preserve"> Staining intensity </w:t>
      </w:r>
      <w:r w:rsidR="00B01714">
        <w:rPr>
          <w:rFonts w:ascii="Helvetica" w:hAnsi="Helvetica" w:cs="Helvetica"/>
          <w:color w:val="000000"/>
          <w:sz w:val="22"/>
          <w:szCs w:val="22"/>
        </w:rPr>
        <w:t xml:space="preserve">of each tissue section </w:t>
      </w:r>
      <w:r w:rsidR="00D324F0">
        <w:rPr>
          <w:rFonts w:ascii="Helvetica" w:hAnsi="Helvetica" w:cs="Helvetica"/>
          <w:color w:val="000000"/>
          <w:sz w:val="22"/>
          <w:szCs w:val="22"/>
        </w:rPr>
        <w:t>was assessed by blinded grading of the slides.</w:t>
      </w:r>
    </w:p>
    <w:p w14:paraId="2C0AFB44" w14:textId="77777777" w:rsidR="008719B1" w:rsidRPr="008719B1" w:rsidRDefault="008719B1" w:rsidP="008719B1">
      <w:pPr>
        <w:keepNext/>
        <w:spacing w:after="120"/>
        <w:rPr>
          <w:rFonts w:ascii="Helvetica" w:eastAsia="Times New Roman" w:hAnsi="Helvetica" w:cs="Helvetica"/>
          <w:sz w:val="22"/>
          <w:szCs w:val="22"/>
        </w:rPr>
      </w:pPr>
    </w:p>
    <w:p w14:paraId="053DFB39" w14:textId="35DB6DB5" w:rsidR="00A36C4A" w:rsidRPr="008719B1" w:rsidRDefault="00A36C4A">
      <w:pPr>
        <w:rPr>
          <w:rFonts w:ascii="Helvetica" w:hAnsi="Helvetica" w:cs="Helvetica"/>
          <w:b/>
          <w:sz w:val="22"/>
          <w:szCs w:val="22"/>
        </w:rPr>
      </w:pPr>
      <w:r w:rsidRPr="008719B1">
        <w:rPr>
          <w:rFonts w:ascii="Helvetica" w:hAnsi="Helvetica" w:cs="Helvetica"/>
          <w:b/>
          <w:sz w:val="22"/>
          <w:szCs w:val="22"/>
        </w:rPr>
        <w:t>Cell Proliferation</w:t>
      </w:r>
    </w:p>
    <w:p w14:paraId="39F477EE" w14:textId="6A79A3D3" w:rsidR="004126A3" w:rsidRPr="008B5975" w:rsidRDefault="00E83AD1" w:rsidP="004126A3">
      <w:pPr>
        <w:keepNext/>
        <w:spacing w:after="120"/>
        <w:ind w:firstLine="720"/>
        <w:rPr>
          <w:rFonts w:ascii="Helvetica" w:eastAsia="Times New Roman" w:hAnsi="Helvetica" w:cs="Arial"/>
          <w:sz w:val="22"/>
        </w:rPr>
      </w:pPr>
      <w:r w:rsidRPr="008B5975">
        <w:rPr>
          <w:rFonts w:ascii="Helvetica" w:eastAsia="Times New Roman" w:hAnsi="Helvetica" w:cs="Arial"/>
          <w:sz w:val="22"/>
        </w:rPr>
        <w:t xml:space="preserve">At day zero, cancer cells were seeded at </w:t>
      </w:r>
      <w:r w:rsidR="004126A3" w:rsidRPr="008B5975">
        <w:rPr>
          <w:rFonts w:ascii="Helvetica" w:eastAsia="Times New Roman" w:hAnsi="Helvetica" w:cs="Arial"/>
          <w:sz w:val="22"/>
        </w:rPr>
        <w:t>5x10</w:t>
      </w:r>
      <w:r w:rsidR="004126A3" w:rsidRPr="008B5975">
        <w:rPr>
          <w:rFonts w:ascii="Helvetica" w:eastAsia="Times New Roman" w:hAnsi="Helvetica" w:cs="Arial"/>
          <w:sz w:val="22"/>
          <w:vertAlign w:val="superscript"/>
        </w:rPr>
        <w:t>4</w:t>
      </w:r>
      <w:r w:rsidR="004126A3" w:rsidRPr="008B5975">
        <w:rPr>
          <w:rFonts w:ascii="Helvetica" w:eastAsia="Times New Roman" w:hAnsi="Helvetica" w:cs="Arial"/>
          <w:sz w:val="22"/>
        </w:rPr>
        <w:t xml:space="preserve"> cells </w:t>
      </w:r>
      <w:r w:rsidRPr="008B5975">
        <w:rPr>
          <w:rFonts w:ascii="Helvetica" w:eastAsia="Times New Roman" w:hAnsi="Helvetica" w:cs="Arial"/>
          <w:sz w:val="22"/>
        </w:rPr>
        <w:t xml:space="preserve">per well. </w:t>
      </w:r>
      <w:r w:rsidR="004126A3" w:rsidRPr="008B5975">
        <w:rPr>
          <w:rFonts w:ascii="Helvetica" w:eastAsia="Times New Roman" w:hAnsi="Helvetica" w:cs="Arial"/>
          <w:sz w:val="22"/>
        </w:rPr>
        <w:t xml:space="preserve">Viable cells were counted </w:t>
      </w:r>
      <w:r w:rsidRPr="008B5975">
        <w:rPr>
          <w:rFonts w:ascii="Helvetica" w:eastAsia="Times New Roman" w:hAnsi="Helvetica" w:cs="Arial"/>
          <w:sz w:val="22"/>
        </w:rPr>
        <w:t xml:space="preserve">by trypsinization and trypan blue staining to determine cell viability </w:t>
      </w:r>
      <w:r w:rsidR="004126A3" w:rsidRPr="008B5975">
        <w:rPr>
          <w:rFonts w:ascii="Helvetica" w:eastAsia="Times New Roman" w:hAnsi="Helvetica" w:cs="Arial"/>
          <w:sz w:val="22"/>
        </w:rPr>
        <w:t>using a hemocytometer at day 1, day 3 and day 5. An exponential model was then used to fit a growth rate for each sample (ln(</w:t>
      </w:r>
      <w:r w:rsidR="004126A3" w:rsidRPr="008B5975">
        <w:rPr>
          <w:rFonts w:ascii="Helvetica" w:eastAsia="Times New Roman" w:hAnsi="Helvetica" w:cs="Arial"/>
          <w:i/>
          <w:sz w:val="22"/>
        </w:rPr>
        <w:t>N</w:t>
      </w:r>
      <w:r w:rsidR="004126A3" w:rsidRPr="008B5975">
        <w:rPr>
          <w:rFonts w:ascii="Helvetica" w:eastAsia="Times New Roman" w:hAnsi="Helvetica" w:cs="Arial"/>
          <w:i/>
          <w:sz w:val="22"/>
          <w:vertAlign w:val="subscript"/>
        </w:rPr>
        <w:t>t-1</w:t>
      </w:r>
      <w:r w:rsidR="004126A3" w:rsidRPr="008B5975">
        <w:rPr>
          <w:rFonts w:ascii="Helvetica" w:eastAsia="Times New Roman" w:hAnsi="Helvetica" w:cs="Arial"/>
          <w:sz w:val="22"/>
        </w:rPr>
        <w:t>/</w:t>
      </w:r>
      <w:r w:rsidR="004126A3" w:rsidRPr="008B5975">
        <w:rPr>
          <w:rFonts w:ascii="Helvetica" w:eastAsia="Times New Roman" w:hAnsi="Helvetica" w:cs="Arial"/>
          <w:i/>
          <w:sz w:val="22"/>
        </w:rPr>
        <w:t>N</w:t>
      </w:r>
      <w:r w:rsidR="004126A3" w:rsidRPr="008B5975">
        <w:rPr>
          <w:rFonts w:ascii="Helvetica" w:eastAsia="Times New Roman" w:hAnsi="Helvetica" w:cs="Arial"/>
          <w:i/>
          <w:sz w:val="22"/>
          <w:vertAlign w:val="subscript"/>
        </w:rPr>
        <w:t>1</w:t>
      </w:r>
      <w:r w:rsidR="004126A3" w:rsidRPr="008B5975">
        <w:rPr>
          <w:rFonts w:ascii="Helvetica" w:eastAsia="Times New Roman" w:hAnsi="Helvetica" w:cs="Arial"/>
          <w:sz w:val="22"/>
        </w:rPr>
        <w:t xml:space="preserve">)= </w:t>
      </w:r>
      <w:r w:rsidR="004126A3" w:rsidRPr="008B5975">
        <w:rPr>
          <w:rFonts w:ascii="Helvetica" w:eastAsia="Times New Roman" w:hAnsi="Helvetica" w:cs="Arial"/>
          <w:i/>
          <w:sz w:val="22"/>
        </w:rPr>
        <w:t>rt</w:t>
      </w:r>
      <w:r w:rsidR="004126A3" w:rsidRPr="008B5975">
        <w:rPr>
          <w:rFonts w:ascii="Helvetica" w:eastAsia="Times New Roman" w:hAnsi="Helvetica" w:cs="Arial"/>
          <w:sz w:val="22"/>
        </w:rPr>
        <w:t xml:space="preserve"> where </w:t>
      </w:r>
      <w:r w:rsidR="004126A3" w:rsidRPr="008B5975">
        <w:rPr>
          <w:rFonts w:ascii="Helvetica" w:eastAsia="Times New Roman" w:hAnsi="Helvetica" w:cs="Arial"/>
          <w:i/>
          <w:sz w:val="22"/>
        </w:rPr>
        <w:t>t</w:t>
      </w:r>
      <w:r w:rsidR="004126A3" w:rsidRPr="008B5975">
        <w:rPr>
          <w:rFonts w:ascii="Helvetica" w:eastAsia="Times New Roman" w:hAnsi="Helvetica" w:cs="Arial"/>
          <w:sz w:val="22"/>
        </w:rPr>
        <w:t xml:space="preserve"> is measured in days). The experiment was performed in biological </w:t>
      </w:r>
      <w:r w:rsidRPr="008B5975">
        <w:rPr>
          <w:rFonts w:ascii="Helvetica" w:eastAsia="Times New Roman" w:hAnsi="Helvetica" w:cs="Arial"/>
          <w:sz w:val="22"/>
        </w:rPr>
        <w:t>triplicates,</w:t>
      </w:r>
      <w:r w:rsidR="004126A3" w:rsidRPr="008B5975">
        <w:rPr>
          <w:rFonts w:ascii="Helvetica" w:eastAsia="Times New Roman" w:hAnsi="Helvetica" w:cs="Arial"/>
          <w:sz w:val="22"/>
        </w:rPr>
        <w:t xml:space="preserve"> and an unpaired </w:t>
      </w:r>
      <w:r w:rsidR="004126A3" w:rsidRPr="008B5975">
        <w:rPr>
          <w:rFonts w:ascii="Helvetica" w:eastAsia="Times New Roman" w:hAnsi="Helvetica" w:cs="Arial"/>
          <w:i/>
          <w:sz w:val="22"/>
        </w:rPr>
        <w:t>t</w:t>
      </w:r>
      <w:r w:rsidR="004126A3" w:rsidRPr="008B5975">
        <w:rPr>
          <w:rFonts w:ascii="Helvetica" w:eastAsia="Times New Roman" w:hAnsi="Helvetica" w:cs="Arial"/>
          <w:sz w:val="22"/>
        </w:rPr>
        <w:t>-test was used to test for significant variations.</w:t>
      </w:r>
    </w:p>
    <w:p w14:paraId="1D1C0B25" w14:textId="78045B0F" w:rsidR="00A36C4A" w:rsidRPr="008B5975" w:rsidRDefault="00A36C4A">
      <w:pPr>
        <w:rPr>
          <w:rFonts w:ascii="Helvetica" w:hAnsi="Helvetica" w:cs="Arial"/>
          <w:b/>
          <w:sz w:val="22"/>
        </w:rPr>
      </w:pPr>
      <w:r w:rsidRPr="008B5975">
        <w:rPr>
          <w:rFonts w:ascii="Helvetica" w:hAnsi="Helvetica" w:cs="Arial"/>
          <w:b/>
          <w:sz w:val="22"/>
        </w:rPr>
        <w:t>Cell Invasion</w:t>
      </w:r>
    </w:p>
    <w:p w14:paraId="64492A00" w14:textId="0990F4A9" w:rsidR="009217D2" w:rsidRPr="008B5975" w:rsidRDefault="009217D2">
      <w:pPr>
        <w:rPr>
          <w:rFonts w:ascii="Helvetica" w:hAnsi="Helvetica" w:cs="Arial"/>
          <w:sz w:val="22"/>
        </w:rPr>
      </w:pPr>
      <w:r w:rsidRPr="008B5975">
        <w:rPr>
          <w:rFonts w:ascii="Helvetica" w:hAnsi="Helvetica" w:cs="Arial"/>
          <w:sz w:val="22"/>
        </w:rPr>
        <w:tab/>
      </w:r>
      <w:r w:rsidR="00190927" w:rsidRPr="008B5975">
        <w:rPr>
          <w:rFonts w:ascii="Helvetica" w:hAnsi="Helvetica" w:cs="Arial"/>
          <w:sz w:val="22"/>
        </w:rPr>
        <w:t>Following morpholino transfection, MDA-MB-231</w:t>
      </w:r>
      <w:r w:rsidR="00C14694" w:rsidRPr="008B5975">
        <w:rPr>
          <w:rFonts w:ascii="Helvetica" w:hAnsi="Helvetica" w:cs="Arial"/>
          <w:sz w:val="22"/>
        </w:rPr>
        <w:t>-</w:t>
      </w:r>
      <w:r w:rsidR="00190927" w:rsidRPr="008B5975">
        <w:rPr>
          <w:rFonts w:ascii="Helvetica" w:hAnsi="Helvetica" w:cs="Arial"/>
          <w:sz w:val="22"/>
        </w:rPr>
        <w:t>LM2</w:t>
      </w:r>
      <w:r w:rsidR="00C14694" w:rsidRPr="008B5975">
        <w:rPr>
          <w:rFonts w:ascii="Helvetica" w:hAnsi="Helvetica" w:cs="Arial"/>
          <w:sz w:val="22"/>
        </w:rPr>
        <w:t xml:space="preserve"> (MDA-LM2)</w:t>
      </w:r>
      <w:r w:rsidR="00190927" w:rsidRPr="008B5975">
        <w:rPr>
          <w:rFonts w:ascii="Helvetica" w:hAnsi="Helvetica" w:cs="Arial"/>
          <w:sz w:val="22"/>
        </w:rPr>
        <w:t xml:space="preserve"> or HCC1806</w:t>
      </w:r>
      <w:r w:rsidR="00C14694" w:rsidRPr="008B5975">
        <w:rPr>
          <w:rFonts w:ascii="Helvetica" w:hAnsi="Helvetica" w:cs="Arial"/>
          <w:sz w:val="22"/>
        </w:rPr>
        <w:t>-</w:t>
      </w:r>
      <w:r w:rsidR="00190927" w:rsidRPr="008B5975">
        <w:rPr>
          <w:rFonts w:ascii="Helvetica" w:hAnsi="Helvetica" w:cs="Arial"/>
          <w:sz w:val="22"/>
        </w:rPr>
        <w:t>LM2</w:t>
      </w:r>
      <w:r w:rsidR="00C14694" w:rsidRPr="008B5975">
        <w:rPr>
          <w:rFonts w:ascii="Helvetica" w:hAnsi="Helvetica" w:cs="Arial"/>
          <w:sz w:val="22"/>
        </w:rPr>
        <w:t xml:space="preserve"> (HCC-LM2)</w:t>
      </w:r>
      <w:r w:rsidR="00190927" w:rsidRPr="008B5975">
        <w:rPr>
          <w:rFonts w:ascii="Helvetica" w:hAnsi="Helvetica" w:cs="Arial"/>
          <w:sz w:val="22"/>
        </w:rPr>
        <w:t xml:space="preserve"> cells were starved for 18 hours in DMEM (for MDA</w:t>
      </w:r>
      <w:r w:rsidR="00C14694" w:rsidRPr="008B5975">
        <w:rPr>
          <w:rFonts w:ascii="Helvetica" w:hAnsi="Helvetica" w:cs="Arial"/>
          <w:sz w:val="22"/>
        </w:rPr>
        <w:t>-LM2</w:t>
      </w:r>
      <w:r w:rsidR="00190927" w:rsidRPr="008B5975">
        <w:rPr>
          <w:rFonts w:ascii="Helvetica" w:hAnsi="Helvetica" w:cs="Arial"/>
          <w:sz w:val="22"/>
        </w:rPr>
        <w:t>) or RPMI (for HCC</w:t>
      </w:r>
      <w:r w:rsidR="00C14694" w:rsidRPr="008B5975">
        <w:rPr>
          <w:rFonts w:ascii="Helvetica" w:hAnsi="Helvetica" w:cs="Arial"/>
          <w:sz w:val="22"/>
        </w:rPr>
        <w:t>-LM2</w:t>
      </w:r>
      <w:r w:rsidR="00190927" w:rsidRPr="008B5975">
        <w:rPr>
          <w:rFonts w:ascii="Helvetica" w:hAnsi="Helvetica" w:cs="Arial"/>
          <w:sz w:val="22"/>
        </w:rPr>
        <w:t xml:space="preserve">) with 0.2% FBS. 500 µl of the above starving media was then added to the top and bottom of 8 invasion chambers (Corning 354480) sitting in a 24 well plate. </w:t>
      </w:r>
      <w:r w:rsidR="005D6153" w:rsidRPr="008B5975">
        <w:rPr>
          <w:rFonts w:ascii="Helvetica" w:hAnsi="Helvetica" w:cs="Arial"/>
          <w:sz w:val="22"/>
        </w:rPr>
        <w:t>1x10</w:t>
      </w:r>
      <w:r w:rsidR="005D6153" w:rsidRPr="008B5975">
        <w:rPr>
          <w:rFonts w:ascii="Helvetica" w:hAnsi="Helvetica" w:cs="Arial"/>
          <w:sz w:val="22"/>
          <w:vertAlign w:val="superscript"/>
        </w:rPr>
        <w:t>5</w:t>
      </w:r>
      <w:r w:rsidR="00190927" w:rsidRPr="008B5975">
        <w:rPr>
          <w:rFonts w:ascii="Helvetica" w:hAnsi="Helvetica" w:cs="Arial"/>
          <w:sz w:val="22"/>
        </w:rPr>
        <w:t xml:space="preserve"> cells were seeded in each invasion chamber and incubated at 37° C for 24 hours. The bottom and top of each invasion chamber was then washed twice with 500 µl PBS, and a q</w:t>
      </w:r>
      <w:r w:rsidR="005D6153" w:rsidRPr="008B5975">
        <w:rPr>
          <w:rFonts w:ascii="Helvetica" w:hAnsi="Helvetica" w:cs="Arial"/>
          <w:sz w:val="22"/>
        </w:rPr>
        <w:t>-</w:t>
      </w:r>
      <w:r w:rsidR="00190927" w:rsidRPr="008B5975">
        <w:rPr>
          <w:rFonts w:ascii="Helvetica" w:hAnsi="Helvetica" w:cs="Arial"/>
          <w:sz w:val="22"/>
        </w:rPr>
        <w:t xml:space="preserve">tip was used to </w:t>
      </w:r>
      <w:r w:rsidR="005D6153" w:rsidRPr="008B5975">
        <w:rPr>
          <w:rFonts w:ascii="Helvetica" w:hAnsi="Helvetica" w:cs="Arial"/>
          <w:sz w:val="22"/>
        </w:rPr>
        <w:t>remove</w:t>
      </w:r>
      <w:r w:rsidR="00190927" w:rsidRPr="008B5975">
        <w:rPr>
          <w:rFonts w:ascii="Helvetica" w:hAnsi="Helvetica" w:cs="Arial"/>
          <w:sz w:val="22"/>
        </w:rPr>
        <w:t xml:space="preserve"> the cells from the top of the chamber during the second wash. </w:t>
      </w:r>
      <w:r w:rsidR="005D6153" w:rsidRPr="008B5975">
        <w:rPr>
          <w:rFonts w:ascii="Helvetica" w:hAnsi="Helvetica" w:cs="Arial"/>
          <w:sz w:val="22"/>
        </w:rPr>
        <w:t xml:space="preserve">Cells were then fixed by adding </w:t>
      </w:r>
      <w:r w:rsidR="00190927" w:rsidRPr="008B5975">
        <w:rPr>
          <w:rFonts w:ascii="Helvetica" w:hAnsi="Helvetica" w:cs="Arial"/>
          <w:sz w:val="22"/>
        </w:rPr>
        <w:t xml:space="preserve">300µl </w:t>
      </w:r>
      <w:r w:rsidR="005D6153" w:rsidRPr="008B5975">
        <w:rPr>
          <w:rFonts w:ascii="Helvetica" w:hAnsi="Helvetica" w:cs="Arial"/>
          <w:sz w:val="22"/>
        </w:rPr>
        <w:t xml:space="preserve">of </w:t>
      </w:r>
      <w:r w:rsidR="00190927" w:rsidRPr="008B5975">
        <w:rPr>
          <w:rFonts w:ascii="Helvetica" w:hAnsi="Helvetica" w:cs="Arial"/>
          <w:sz w:val="22"/>
        </w:rPr>
        <w:t xml:space="preserve">4% PFA in PBS to the </w:t>
      </w:r>
      <w:r w:rsidR="005D6153" w:rsidRPr="008B5975">
        <w:rPr>
          <w:rFonts w:ascii="Helvetica" w:hAnsi="Helvetica" w:cs="Arial"/>
          <w:sz w:val="22"/>
        </w:rPr>
        <w:t xml:space="preserve">top and </w:t>
      </w:r>
      <w:r w:rsidR="00190927" w:rsidRPr="008B5975">
        <w:rPr>
          <w:rFonts w:ascii="Helvetica" w:hAnsi="Helvetica" w:cs="Arial"/>
          <w:sz w:val="22"/>
        </w:rPr>
        <w:t xml:space="preserve">bottom of each chamber, and incubated at 37°C for 15 minutes. The cells were then washed twice with 500 µl PBS. The invasion chamber inserts were cut out using a scalpel and mounted on slides with DAPI-containing mounting media (vector labs H-1500). </w:t>
      </w:r>
      <w:r w:rsidR="007D7EB6" w:rsidRPr="008B5975">
        <w:rPr>
          <w:rFonts w:ascii="Helvetica" w:hAnsi="Helvetica" w:cs="Arial"/>
          <w:sz w:val="22"/>
        </w:rPr>
        <w:t>Slides were imaged at 10X magnification on a fluorescent Nikon Ti Microscope. Five images of different fields were taken from each insert, for a total of 20 images per cell line.</w:t>
      </w:r>
    </w:p>
    <w:p w14:paraId="1E0E4C8D" w14:textId="77777777" w:rsidR="00832E51" w:rsidRPr="008B5975" w:rsidRDefault="00832E51">
      <w:pPr>
        <w:rPr>
          <w:rFonts w:ascii="Helvetica" w:hAnsi="Helvetica" w:cs="Arial"/>
          <w:sz w:val="22"/>
        </w:rPr>
      </w:pPr>
    </w:p>
    <w:p w14:paraId="10233372" w14:textId="171A2292" w:rsidR="004126A3" w:rsidRPr="008B5975" w:rsidRDefault="004126A3">
      <w:pPr>
        <w:rPr>
          <w:rFonts w:ascii="Helvetica" w:hAnsi="Helvetica" w:cs="Arial"/>
          <w:b/>
          <w:sz w:val="22"/>
        </w:rPr>
      </w:pPr>
      <w:r w:rsidRPr="008B5975">
        <w:rPr>
          <w:rFonts w:ascii="Helvetica" w:hAnsi="Helvetica" w:cs="Arial"/>
          <w:b/>
          <w:sz w:val="22"/>
        </w:rPr>
        <w:t>RNA Isolation</w:t>
      </w:r>
    </w:p>
    <w:p w14:paraId="572424F5" w14:textId="77777777" w:rsidR="004126A3" w:rsidRPr="008B5975" w:rsidRDefault="004126A3" w:rsidP="004126A3">
      <w:pPr>
        <w:keepNext/>
        <w:spacing w:after="120"/>
        <w:ind w:firstLine="720"/>
        <w:rPr>
          <w:rFonts w:ascii="Helvetica" w:eastAsia="Times New Roman" w:hAnsi="Helvetica" w:cs="Arial"/>
          <w:sz w:val="22"/>
        </w:rPr>
      </w:pPr>
      <w:r w:rsidRPr="008B5975">
        <w:rPr>
          <w:rFonts w:ascii="Helvetica" w:eastAsia="Times New Roman" w:hAnsi="Helvetica" w:cs="Arial"/>
          <w:sz w:val="22"/>
        </w:rPr>
        <w:t xml:space="preserve">Total RNA for RNA-seq and quantitative RT-PCR assays was isolated using the Norgen Biotek total RNA isolation kit with on-column DNase treatment per the manufacturer’s protocol. </w:t>
      </w:r>
    </w:p>
    <w:p w14:paraId="60ACF7F4" w14:textId="66B13F54" w:rsidR="004126A3" w:rsidRPr="008B5975" w:rsidRDefault="004126A3">
      <w:pPr>
        <w:rPr>
          <w:rFonts w:ascii="Helvetica" w:hAnsi="Helvetica" w:cs="Arial"/>
          <w:b/>
          <w:sz w:val="22"/>
        </w:rPr>
      </w:pPr>
      <w:r w:rsidRPr="008B5975">
        <w:rPr>
          <w:rFonts w:ascii="Helvetica" w:hAnsi="Helvetica" w:cs="Arial"/>
          <w:b/>
          <w:sz w:val="22"/>
        </w:rPr>
        <w:t>qRT-PCR</w:t>
      </w:r>
    </w:p>
    <w:p w14:paraId="7D71968B" w14:textId="77777777" w:rsidR="004126A3" w:rsidRPr="008B5975" w:rsidRDefault="004126A3" w:rsidP="004126A3">
      <w:pPr>
        <w:keepNext/>
        <w:spacing w:after="120"/>
        <w:ind w:firstLine="720"/>
        <w:rPr>
          <w:rFonts w:ascii="Helvetica" w:eastAsia="Times New Roman" w:hAnsi="Helvetica" w:cs="Arial"/>
          <w:sz w:val="22"/>
        </w:rPr>
      </w:pPr>
      <w:r w:rsidRPr="008B5975">
        <w:rPr>
          <w:rFonts w:ascii="Helvetica" w:eastAsia="Times New Roman" w:hAnsi="Helvetica" w:cs="Arial"/>
          <w:sz w:val="22"/>
        </w:rPr>
        <w:t xml:space="preserve">Transcript levels were measured using quantitative RT-PCR by reverse transcribing total RNA to cDNA (SuperScript III, Invitrogen), then using fast SYBR green master mix (Applied Biosystems) or </w:t>
      </w:r>
      <w:r w:rsidRPr="008B5975">
        <w:rPr>
          <w:rFonts w:ascii="Helvetica" w:eastAsia="Times New Roman" w:hAnsi="Helvetica" w:cs="Arial"/>
          <w:sz w:val="22"/>
        </w:rPr>
        <w:lastRenderedPageBreak/>
        <w:t xml:space="preserve">Perfecta SYBR green supermix (QuantaBio) per the manufacturer’s instructions. HPRT1 and 18S were used as endogenous controls. </w:t>
      </w:r>
    </w:p>
    <w:p w14:paraId="584CE6AE" w14:textId="2B4058E8" w:rsidR="00A36C4A" w:rsidRPr="008B5975" w:rsidRDefault="00A36C4A">
      <w:pPr>
        <w:rPr>
          <w:rFonts w:ascii="Helvetica" w:hAnsi="Helvetica" w:cs="Arial"/>
          <w:b/>
          <w:sz w:val="22"/>
        </w:rPr>
      </w:pPr>
      <w:r w:rsidRPr="008B5975">
        <w:rPr>
          <w:rFonts w:ascii="Helvetica" w:hAnsi="Helvetica" w:cs="Arial"/>
          <w:b/>
          <w:sz w:val="22"/>
        </w:rPr>
        <w:t xml:space="preserve">RNA-sequencing </w:t>
      </w:r>
    </w:p>
    <w:p w14:paraId="2DD01EAD" w14:textId="102193CD" w:rsidR="004126A3" w:rsidRPr="008B5975" w:rsidRDefault="004126A3" w:rsidP="004126A3">
      <w:pPr>
        <w:keepNext/>
        <w:spacing w:after="120"/>
        <w:ind w:firstLine="720"/>
        <w:rPr>
          <w:rFonts w:ascii="Helvetica" w:eastAsia="Times New Roman" w:hAnsi="Helvetica" w:cs="Arial"/>
          <w:sz w:val="22"/>
        </w:rPr>
      </w:pPr>
      <w:r w:rsidRPr="008B5975">
        <w:rPr>
          <w:rFonts w:ascii="Helvetica" w:eastAsia="Times New Roman" w:hAnsi="Helvetica" w:cs="Arial"/>
          <w:sz w:val="22"/>
          <w:szCs w:val="22"/>
        </w:rPr>
        <w:t xml:space="preserve">Unless otherwise specified, </w:t>
      </w:r>
      <w:r w:rsidR="00E83AD1" w:rsidRPr="008B5975">
        <w:rPr>
          <w:rFonts w:ascii="Helvetica" w:eastAsia="Times New Roman" w:hAnsi="Helvetica" w:cs="Arial"/>
          <w:sz w:val="22"/>
          <w:szCs w:val="22"/>
        </w:rPr>
        <w:t>transcriptomic</w:t>
      </w:r>
      <w:r w:rsidRPr="008B5975">
        <w:rPr>
          <w:rFonts w:ascii="Helvetica" w:eastAsia="Times New Roman" w:hAnsi="Helvetica" w:cs="Arial"/>
          <w:sz w:val="22"/>
          <w:szCs w:val="22"/>
        </w:rPr>
        <w:t xml:space="preserve"> libraries were prepared using RNA that had been rRNA depleted using Ribo-Zero Gold (Illumina) followed by </w:t>
      </w:r>
      <w:r w:rsidR="00E83AD1" w:rsidRPr="008B5975">
        <w:rPr>
          <w:rFonts w:ascii="Helvetica" w:eastAsia="Times New Roman" w:hAnsi="Helvetica" w:cs="Arial"/>
          <w:sz w:val="22"/>
          <w:szCs w:val="22"/>
        </w:rPr>
        <w:t xml:space="preserve">library preparation with the </w:t>
      </w:r>
      <w:r w:rsidRPr="008B5975">
        <w:rPr>
          <w:rFonts w:ascii="Helvetica" w:eastAsia="Times New Roman" w:hAnsi="Helvetica" w:cs="Arial"/>
          <w:sz w:val="22"/>
          <w:szCs w:val="22"/>
        </w:rPr>
        <w:t xml:space="preserve">ScriptSeq-v2 </w:t>
      </w:r>
      <w:r w:rsidR="00E83AD1" w:rsidRPr="008B5975">
        <w:rPr>
          <w:rFonts w:ascii="Helvetica" w:eastAsia="Times New Roman" w:hAnsi="Helvetica" w:cs="Arial"/>
          <w:sz w:val="22"/>
          <w:szCs w:val="22"/>
        </w:rPr>
        <w:t xml:space="preserve">kit </w:t>
      </w:r>
      <w:r w:rsidRPr="008B5975">
        <w:rPr>
          <w:rFonts w:ascii="Helvetica" w:eastAsia="Times New Roman" w:hAnsi="Helvetica" w:cs="Arial"/>
          <w:sz w:val="22"/>
          <w:szCs w:val="22"/>
        </w:rPr>
        <w:t xml:space="preserve">(Illumina), and sequenced on an Illumina HiSeq2500 or Illumina NextSeq500 instrument at </w:t>
      </w:r>
      <w:r w:rsidR="00E83AD1" w:rsidRPr="008B5975">
        <w:rPr>
          <w:rFonts w:ascii="Helvetica" w:eastAsia="Times New Roman" w:hAnsi="Helvetica" w:cs="Arial"/>
          <w:sz w:val="22"/>
          <w:szCs w:val="22"/>
        </w:rPr>
        <w:t xml:space="preserve">the </w:t>
      </w:r>
      <w:r w:rsidRPr="008B5975">
        <w:rPr>
          <w:rFonts w:ascii="Helvetica" w:eastAsia="Times New Roman" w:hAnsi="Helvetica" w:cs="Arial"/>
          <w:sz w:val="22"/>
          <w:szCs w:val="22"/>
        </w:rPr>
        <w:t>Rockefeller genomic resource center</w:t>
      </w:r>
      <w:r w:rsidRPr="008B5975">
        <w:rPr>
          <w:rFonts w:ascii="Helvetica" w:eastAsia="Times New Roman" w:hAnsi="Helvetica" w:cs="Arial"/>
          <w:sz w:val="22"/>
        </w:rPr>
        <w:t xml:space="preserve">. RNA-seq libraries for expression profiling of </w:t>
      </w:r>
      <w:r w:rsidR="00E83AD1" w:rsidRPr="008B5975">
        <w:rPr>
          <w:rFonts w:ascii="Helvetica" w:eastAsia="Times New Roman" w:hAnsi="Helvetica" w:cs="Arial"/>
          <w:sz w:val="22"/>
        </w:rPr>
        <w:t>MDA-231 cell</w:t>
      </w:r>
      <w:r w:rsidR="005D6153" w:rsidRPr="008B5975">
        <w:rPr>
          <w:rFonts w:ascii="Helvetica" w:eastAsia="Times New Roman" w:hAnsi="Helvetica" w:cs="Arial"/>
          <w:sz w:val="22"/>
        </w:rPr>
        <w:t xml:space="preserve">s </w:t>
      </w:r>
      <w:r w:rsidR="00E83AD1" w:rsidRPr="008B5975">
        <w:rPr>
          <w:rFonts w:ascii="Helvetica" w:eastAsia="Times New Roman" w:hAnsi="Helvetica" w:cs="Arial"/>
          <w:sz w:val="22"/>
        </w:rPr>
        <w:t xml:space="preserve">with stable SNRPA1 overexpression </w:t>
      </w:r>
      <w:r w:rsidRPr="008B5975">
        <w:rPr>
          <w:rFonts w:ascii="Helvetica" w:eastAsia="Times New Roman" w:hAnsi="Helvetica" w:cs="Arial"/>
          <w:sz w:val="22"/>
        </w:rPr>
        <w:t>were generated using the QuantSeq 3’ mRNA-Seq library prep kit fwd (Lexogen) per the manufacturer’s protocol, and sequenced on an Illumina HiSeq4000 at UCSF CAT.</w:t>
      </w:r>
      <w:r w:rsidR="005D6153" w:rsidRPr="008B5975">
        <w:rPr>
          <w:rFonts w:ascii="Helvetica" w:eastAsia="Times New Roman" w:hAnsi="Helvetica" w:cs="Arial"/>
          <w:sz w:val="22"/>
        </w:rPr>
        <w:t xml:space="preserve"> RNA-seq libraries</w:t>
      </w:r>
      <w:r w:rsidR="0006208F" w:rsidRPr="008B5975">
        <w:rPr>
          <w:rFonts w:ascii="Helvetica" w:eastAsia="Times New Roman" w:hAnsi="Helvetica" w:cs="Arial"/>
          <w:sz w:val="22"/>
        </w:rPr>
        <w:t xml:space="preserve"> of siRNA-mediated knockdown of SNRPA1 and SNRPB in MDA-LM2 cells were prepared using the Takara SMART</w:t>
      </w:r>
      <w:r w:rsidR="00F933D3" w:rsidRPr="008B5975">
        <w:rPr>
          <w:rFonts w:ascii="Helvetica" w:eastAsia="Times New Roman" w:hAnsi="Helvetica" w:cs="Arial"/>
          <w:sz w:val="22"/>
        </w:rPr>
        <w:t>er stranded total RNA-seq kit v2 and sequenced on an Illumina HiSeq4000 at UCSF CAT.</w:t>
      </w:r>
    </w:p>
    <w:p w14:paraId="5D12FA62" w14:textId="077DBCC0" w:rsidR="0049743E" w:rsidRPr="008B5975" w:rsidRDefault="0049743E" w:rsidP="004126A3">
      <w:pPr>
        <w:keepNext/>
        <w:spacing w:after="120"/>
        <w:ind w:firstLine="720"/>
        <w:rPr>
          <w:rFonts w:ascii="Helvetica" w:eastAsia="Times New Roman" w:hAnsi="Helvetica" w:cs="Arial"/>
          <w:sz w:val="22"/>
        </w:rPr>
      </w:pPr>
      <w:r w:rsidRPr="008B5975">
        <w:rPr>
          <w:rFonts w:ascii="Helvetica" w:eastAsia="Times New Roman" w:hAnsi="Helvetica" w:cs="Arial"/>
          <w:sz w:val="22"/>
        </w:rPr>
        <w:t>For analysis, reads were aligned using STAR (v2) to the human genome (build hg38).</w:t>
      </w:r>
      <w:r w:rsidR="000F42BE" w:rsidRPr="008B5975">
        <w:rPr>
          <w:rFonts w:ascii="Helvetica" w:eastAsia="Times New Roman" w:hAnsi="Helvetica" w:cs="Arial"/>
          <w:sz w:val="22"/>
        </w:rPr>
        <w:t xml:space="preserve"> </w:t>
      </w:r>
      <w:r w:rsidR="00D62AD8" w:rsidRPr="008B5975">
        <w:rPr>
          <w:rFonts w:ascii="Helvetica" w:eastAsia="Times New Roman" w:hAnsi="Helvetica" w:cs="Arial"/>
          <w:sz w:val="22"/>
        </w:rPr>
        <w:t xml:space="preserve">Bam files were then merged between replicates and </w:t>
      </w:r>
      <w:r w:rsidR="000F42BE" w:rsidRPr="008B5975">
        <w:rPr>
          <w:rFonts w:ascii="Helvetica" w:eastAsia="Times New Roman" w:hAnsi="Helvetica" w:cs="Arial"/>
          <w:sz w:val="22"/>
        </w:rPr>
        <w:t xml:space="preserve">MISO (v0.5) was then used to estimate changes in </w:t>
      </w:r>
      <w:r w:rsidR="00D508C4" w:rsidRPr="008B5975">
        <w:rPr>
          <w:rFonts w:ascii="Helvetica" w:eastAsia="Times New Roman" w:hAnsi="Helvetica" w:cs="Arial"/>
          <w:sz w:val="22"/>
        </w:rPr>
        <w:t>ΔΨ</w:t>
      </w:r>
      <w:r w:rsidR="00A762B3" w:rsidRPr="008B5975">
        <w:rPr>
          <w:rFonts w:ascii="Helvetica" w:eastAsia="Times New Roman" w:hAnsi="Helvetica" w:cs="Arial"/>
          <w:sz w:val="22"/>
        </w:rPr>
        <w:t xml:space="preserve"> for alternatively spliced exons</w:t>
      </w:r>
      <w:r w:rsidR="00D62AD8" w:rsidRPr="008B5975">
        <w:rPr>
          <w:rFonts w:ascii="Helvetica" w:eastAsia="Times New Roman" w:hAnsi="Helvetica" w:cs="Arial"/>
          <w:sz w:val="22"/>
        </w:rPr>
        <w:t xml:space="preserve"> (between samples)</w:t>
      </w:r>
      <w:r w:rsidR="00A762B3" w:rsidRPr="008B5975">
        <w:rPr>
          <w:rFonts w:ascii="Helvetica" w:eastAsia="Times New Roman" w:hAnsi="Helvetica" w:cs="Arial"/>
          <w:sz w:val="22"/>
        </w:rPr>
        <w:t>.</w:t>
      </w:r>
      <w:r w:rsidR="00D62AD8" w:rsidRPr="008B5975">
        <w:rPr>
          <w:rFonts w:ascii="Helvetica" w:eastAsia="Times New Roman" w:hAnsi="Helvetica" w:cs="Arial"/>
          <w:sz w:val="22"/>
        </w:rPr>
        <w:t xml:space="preserve"> TEISER was then used to assess whether changes in ΔΨ were associated with SSE occurrence and/or SNRPA1 binding.</w:t>
      </w:r>
      <w:r w:rsidR="00127E70" w:rsidRPr="008B5975">
        <w:rPr>
          <w:rFonts w:ascii="Helvetica" w:eastAsia="Times New Roman" w:hAnsi="Helvetica" w:cs="Arial"/>
          <w:sz w:val="22"/>
        </w:rPr>
        <w:t xml:space="preserve"> These associations were reported as mutual information values (MI) in bits and </w:t>
      </w:r>
      <w:r w:rsidR="00127E70" w:rsidRPr="008B5975">
        <w:rPr>
          <w:rFonts w:ascii="Helvetica" w:eastAsia="Times New Roman" w:hAnsi="Helvetica" w:cs="Arial"/>
          <w:i/>
          <w:sz w:val="22"/>
        </w:rPr>
        <w:t>z</w:t>
      </w:r>
      <w:r w:rsidR="00127E70" w:rsidRPr="008B5975">
        <w:rPr>
          <w:rFonts w:ascii="Helvetica" w:eastAsia="Times New Roman" w:hAnsi="Helvetica" w:cs="Arial"/>
          <w:sz w:val="22"/>
        </w:rPr>
        <w:t>-scores.</w:t>
      </w:r>
    </w:p>
    <w:p w14:paraId="4883EC96" w14:textId="77777777" w:rsidR="00A36C4A" w:rsidRPr="008B5975" w:rsidRDefault="00A36C4A">
      <w:pPr>
        <w:rPr>
          <w:rFonts w:ascii="Helvetica" w:hAnsi="Helvetica" w:cs="Arial"/>
          <w:b/>
          <w:sz w:val="22"/>
        </w:rPr>
      </w:pPr>
    </w:p>
    <w:p w14:paraId="08181282" w14:textId="2FD7324D" w:rsidR="00A36C4A" w:rsidRPr="008B5975" w:rsidRDefault="00DD25DA">
      <w:pPr>
        <w:rPr>
          <w:rFonts w:ascii="Helvetica" w:hAnsi="Helvetica" w:cs="Arial"/>
          <w:b/>
          <w:sz w:val="22"/>
        </w:rPr>
      </w:pPr>
      <w:r w:rsidRPr="008B5975">
        <w:rPr>
          <w:rFonts w:ascii="Helvetica" w:hAnsi="Helvetica" w:cs="Arial"/>
          <w:b/>
          <w:sz w:val="22"/>
        </w:rPr>
        <w:t>Morpholino</w:t>
      </w:r>
      <w:r w:rsidR="00267D9A" w:rsidRPr="008B5975">
        <w:rPr>
          <w:rFonts w:ascii="Helvetica" w:hAnsi="Helvetica" w:cs="Arial"/>
          <w:b/>
          <w:sz w:val="22"/>
        </w:rPr>
        <w:t>-Mediated Isoform Modulation</w:t>
      </w:r>
    </w:p>
    <w:p w14:paraId="7CAAD2D6" w14:textId="2D64E91A" w:rsidR="00A36C4A" w:rsidRPr="008B5975" w:rsidRDefault="00003D9F" w:rsidP="0006208F">
      <w:pPr>
        <w:ind w:firstLine="720"/>
        <w:rPr>
          <w:rFonts w:ascii="Helvetica" w:hAnsi="Helvetica" w:cs="Arial"/>
          <w:sz w:val="22"/>
        </w:rPr>
      </w:pPr>
      <w:r w:rsidRPr="008B5975">
        <w:rPr>
          <w:rFonts w:ascii="Helvetica" w:hAnsi="Helvetica" w:cs="Arial"/>
          <w:sz w:val="22"/>
        </w:rPr>
        <w:t>Isoform-specific and standard control morpholinos were ordered from Gene</w:t>
      </w:r>
      <w:r w:rsidR="0096055B" w:rsidRPr="008B5975">
        <w:rPr>
          <w:rFonts w:ascii="Helvetica" w:hAnsi="Helvetica" w:cs="Arial"/>
          <w:sz w:val="22"/>
        </w:rPr>
        <w:t xml:space="preserve"> </w:t>
      </w:r>
      <w:r w:rsidRPr="008B5975">
        <w:rPr>
          <w:rFonts w:ascii="Helvetica" w:hAnsi="Helvetica" w:cs="Arial"/>
          <w:sz w:val="22"/>
        </w:rPr>
        <w:t>Tools, along with the Endo-Porter transfection reagent. The following sequences were used: PLEC-3ss: TCGCACGTAGAGGCGGCGGTACCTC, ERRFI1_3ss: ATTTTCAGAATACATACCAAGTGGT, and Control: CCTCTTACCTCAGTTACAATTTATA</w:t>
      </w:r>
      <w:r w:rsidR="00EC36E6" w:rsidRPr="008B5975">
        <w:rPr>
          <w:rFonts w:ascii="Helvetica" w:hAnsi="Helvetica" w:cs="Arial"/>
          <w:sz w:val="22"/>
        </w:rPr>
        <w:t xml:space="preserve">. </w:t>
      </w:r>
      <w:r w:rsidRPr="008B5975">
        <w:rPr>
          <w:rFonts w:ascii="Helvetica" w:hAnsi="Helvetica" w:cs="Arial"/>
          <w:sz w:val="22"/>
        </w:rPr>
        <w:t>Upon receipt, the morpholinos were dissolved in water to make a stock concentration of 1 mM. The day before transfection, MDA-LM2 or HCC1806</w:t>
      </w:r>
      <w:r w:rsidR="0096055B" w:rsidRPr="008B5975">
        <w:rPr>
          <w:rFonts w:ascii="Helvetica" w:hAnsi="Helvetica" w:cs="Arial"/>
          <w:sz w:val="22"/>
        </w:rPr>
        <w:t>-</w:t>
      </w:r>
      <w:r w:rsidRPr="008B5975">
        <w:rPr>
          <w:rFonts w:ascii="Helvetica" w:hAnsi="Helvetica" w:cs="Arial"/>
          <w:sz w:val="22"/>
        </w:rPr>
        <w:t xml:space="preserve"> LM2 cells were seeded in 10cm plates at </w:t>
      </w:r>
      <w:r w:rsidR="00391219" w:rsidRPr="008B5975">
        <w:rPr>
          <w:rFonts w:ascii="Helvetica" w:hAnsi="Helvetica" w:cs="Arial"/>
          <w:sz w:val="22"/>
        </w:rPr>
        <w:t xml:space="preserve">1 x </w:t>
      </w:r>
      <w:r w:rsidRPr="008B5975">
        <w:rPr>
          <w:rFonts w:ascii="Helvetica" w:hAnsi="Helvetica" w:cs="Arial"/>
          <w:sz w:val="22"/>
        </w:rPr>
        <w:t>10</w:t>
      </w:r>
      <w:r w:rsidRPr="008B5975">
        <w:rPr>
          <w:rFonts w:ascii="Helvetica" w:hAnsi="Helvetica" w:cs="Arial"/>
          <w:sz w:val="22"/>
          <w:vertAlign w:val="superscript"/>
        </w:rPr>
        <w:t>6</w:t>
      </w:r>
      <w:r w:rsidRPr="008B5975">
        <w:rPr>
          <w:rFonts w:ascii="Helvetica" w:hAnsi="Helvetica" w:cs="Arial"/>
          <w:sz w:val="22"/>
        </w:rPr>
        <w:t xml:space="preserve"> cells per plate. The following day, the media was replaced with 9 ml </w:t>
      </w:r>
      <w:r w:rsidR="0096055B" w:rsidRPr="008B5975">
        <w:rPr>
          <w:rFonts w:ascii="Helvetica" w:hAnsi="Helvetica" w:cs="Arial"/>
          <w:sz w:val="22"/>
        </w:rPr>
        <w:t>complete</w:t>
      </w:r>
      <w:r w:rsidRPr="008B5975">
        <w:rPr>
          <w:rFonts w:ascii="Helvetica" w:hAnsi="Helvetica" w:cs="Arial"/>
          <w:sz w:val="22"/>
        </w:rPr>
        <w:t xml:space="preserve"> media, </w:t>
      </w:r>
      <w:r w:rsidR="0096055B" w:rsidRPr="008B5975">
        <w:rPr>
          <w:rFonts w:ascii="Helvetica" w:hAnsi="Helvetica" w:cs="Arial"/>
          <w:sz w:val="22"/>
        </w:rPr>
        <w:t xml:space="preserve">and then </w:t>
      </w:r>
      <w:r w:rsidRPr="008B5975">
        <w:rPr>
          <w:rFonts w:ascii="Helvetica" w:hAnsi="Helvetica" w:cs="Arial"/>
          <w:sz w:val="22"/>
        </w:rPr>
        <w:t xml:space="preserve">180 µl of morpholino stock (final concentration </w:t>
      </w:r>
      <w:r w:rsidR="0096055B" w:rsidRPr="008B5975">
        <w:rPr>
          <w:rFonts w:ascii="Helvetica" w:hAnsi="Helvetica" w:cs="Arial"/>
          <w:sz w:val="22"/>
        </w:rPr>
        <w:t>was</w:t>
      </w:r>
      <w:r w:rsidRPr="008B5975">
        <w:rPr>
          <w:rFonts w:ascii="Helvetica" w:hAnsi="Helvetica" w:cs="Arial"/>
          <w:sz w:val="22"/>
        </w:rPr>
        <w:t xml:space="preserve"> 20 µM</w:t>
      </w:r>
      <w:r w:rsidR="0096055B" w:rsidRPr="008B5975">
        <w:rPr>
          <w:rFonts w:ascii="Helvetica" w:hAnsi="Helvetica" w:cs="Arial"/>
          <w:sz w:val="22"/>
        </w:rPr>
        <w:t xml:space="preserve"> morpholino</w:t>
      </w:r>
      <w:r w:rsidRPr="008B5975">
        <w:rPr>
          <w:rFonts w:ascii="Helvetica" w:hAnsi="Helvetica" w:cs="Arial"/>
          <w:sz w:val="22"/>
        </w:rPr>
        <w:t>) and 30 µl of Endo-Porter</w:t>
      </w:r>
      <w:r w:rsidR="0096055B" w:rsidRPr="008B5975">
        <w:rPr>
          <w:rFonts w:ascii="Helvetica" w:hAnsi="Helvetica" w:cs="Arial"/>
          <w:sz w:val="22"/>
        </w:rPr>
        <w:t xml:space="preserve"> </w:t>
      </w:r>
      <w:r w:rsidRPr="008B5975">
        <w:rPr>
          <w:rFonts w:ascii="Helvetica" w:hAnsi="Helvetica" w:cs="Arial"/>
          <w:sz w:val="22"/>
        </w:rPr>
        <w:t>were added. The cells were incubated at 37° C for 5 hours, and the media was replaced. 48 hours after transfection, downstream assays were performed, including qPCR and western blot</w:t>
      </w:r>
      <w:r w:rsidR="0096055B" w:rsidRPr="008B5975">
        <w:rPr>
          <w:rFonts w:ascii="Helvetica" w:hAnsi="Helvetica" w:cs="Arial"/>
          <w:sz w:val="22"/>
        </w:rPr>
        <w:t>ting</w:t>
      </w:r>
      <w:r w:rsidRPr="008B5975">
        <w:rPr>
          <w:rFonts w:ascii="Helvetica" w:hAnsi="Helvetica" w:cs="Arial"/>
          <w:sz w:val="22"/>
        </w:rPr>
        <w:t xml:space="preserve"> to check isoform knockdown, </w:t>
      </w:r>
      <w:r w:rsidRPr="008B5975">
        <w:rPr>
          <w:rFonts w:ascii="Helvetica" w:hAnsi="Helvetica" w:cs="Arial"/>
          <w:i/>
          <w:sz w:val="22"/>
        </w:rPr>
        <w:t>in vitro</w:t>
      </w:r>
      <w:r w:rsidRPr="008B5975">
        <w:rPr>
          <w:rFonts w:ascii="Helvetica" w:hAnsi="Helvetica" w:cs="Arial"/>
          <w:sz w:val="22"/>
        </w:rPr>
        <w:t xml:space="preserve"> and </w:t>
      </w:r>
      <w:r w:rsidRPr="008B5975">
        <w:rPr>
          <w:rFonts w:ascii="Helvetica" w:hAnsi="Helvetica" w:cs="Arial"/>
          <w:i/>
          <w:sz w:val="22"/>
        </w:rPr>
        <w:t>in vivo</w:t>
      </w:r>
      <w:r w:rsidRPr="008B5975">
        <w:rPr>
          <w:rFonts w:ascii="Helvetica" w:hAnsi="Helvetica" w:cs="Arial"/>
          <w:sz w:val="22"/>
        </w:rPr>
        <w:t xml:space="preserve"> growth, and </w:t>
      </w:r>
      <w:r w:rsidRPr="008B5975">
        <w:rPr>
          <w:rFonts w:ascii="Helvetica" w:hAnsi="Helvetica" w:cs="Arial"/>
          <w:i/>
          <w:sz w:val="22"/>
        </w:rPr>
        <w:t>in vitro</w:t>
      </w:r>
      <w:r w:rsidRPr="008B5975">
        <w:rPr>
          <w:rFonts w:ascii="Helvetica" w:hAnsi="Helvetica" w:cs="Arial"/>
          <w:sz w:val="22"/>
        </w:rPr>
        <w:t xml:space="preserve"> </w:t>
      </w:r>
      <w:r w:rsidR="00391219" w:rsidRPr="008B5975">
        <w:rPr>
          <w:rFonts w:ascii="Helvetica" w:hAnsi="Helvetica" w:cs="Arial"/>
          <w:sz w:val="22"/>
        </w:rPr>
        <w:t xml:space="preserve">trans-well </w:t>
      </w:r>
      <w:r w:rsidRPr="008B5975">
        <w:rPr>
          <w:rFonts w:ascii="Helvetica" w:hAnsi="Helvetica" w:cs="Arial"/>
          <w:sz w:val="22"/>
        </w:rPr>
        <w:t>invasion.</w:t>
      </w:r>
    </w:p>
    <w:p w14:paraId="1FA62B61" w14:textId="77777777" w:rsidR="00636DEE" w:rsidRPr="008B5975" w:rsidRDefault="00636DEE" w:rsidP="00003D9F">
      <w:pPr>
        <w:rPr>
          <w:rFonts w:ascii="Helvetica" w:hAnsi="Helvetica" w:cs="Arial"/>
          <w:sz w:val="22"/>
        </w:rPr>
      </w:pPr>
    </w:p>
    <w:p w14:paraId="406744B8" w14:textId="54C40CC0" w:rsidR="00A36C4A" w:rsidRPr="008B5975" w:rsidRDefault="00A36C4A">
      <w:pPr>
        <w:rPr>
          <w:rFonts w:ascii="Helvetica" w:hAnsi="Helvetica" w:cs="Arial"/>
          <w:b/>
          <w:sz w:val="22"/>
        </w:rPr>
      </w:pPr>
      <w:r w:rsidRPr="008B5975">
        <w:rPr>
          <w:rFonts w:ascii="Helvetica" w:hAnsi="Helvetica" w:cs="Arial"/>
          <w:b/>
          <w:sz w:val="22"/>
        </w:rPr>
        <w:t>Western Blotting</w:t>
      </w:r>
    </w:p>
    <w:p w14:paraId="72A463CC" w14:textId="0FAD0569" w:rsidR="004126A3" w:rsidRPr="008B5975" w:rsidRDefault="004126A3" w:rsidP="004126A3">
      <w:pPr>
        <w:ind w:firstLine="720"/>
        <w:rPr>
          <w:rFonts w:ascii="Helvetica" w:hAnsi="Helvetica" w:cs="Arial"/>
          <w:sz w:val="22"/>
        </w:rPr>
      </w:pPr>
      <w:r w:rsidRPr="008B5975">
        <w:rPr>
          <w:rFonts w:ascii="Helvetica" w:hAnsi="Helvetica" w:cs="Arial"/>
          <w:sz w:val="22"/>
        </w:rPr>
        <w:t>Cell lysates were prepared by lysing cells in ice-cold RIPA buffer (25mM Tris-HCl pH 7.6, 0.15M NaCl, 1% IGEPAL CA-630, 1% sodium deoxycholate, 0.1% SDS) containing 1X protease inhibitors (Thermo Scientific). Lysate was cleared by centrifugation at 20,000 x g for 15 min at 4°C. Samples were boiled in 1X LDS loading buffer (Invitrogen) and 50mM DTT. Proteins were separated by SDS-PAGE using 4-12% Bis-Tris NuPAGE gels (</w:t>
      </w:r>
      <w:r w:rsidR="0073210A" w:rsidRPr="008B5975">
        <w:rPr>
          <w:rFonts w:ascii="Helvetica" w:hAnsi="Helvetica" w:cs="Arial"/>
          <w:sz w:val="22"/>
        </w:rPr>
        <w:t>SNRPA1</w:t>
      </w:r>
      <w:r w:rsidRPr="008B5975">
        <w:rPr>
          <w:rFonts w:ascii="Helvetica" w:hAnsi="Helvetica" w:cs="Arial"/>
          <w:sz w:val="22"/>
        </w:rPr>
        <w:t>) or 3-8% Tris-Acetate NuPAGE gels (</w:t>
      </w:r>
      <w:r w:rsidR="0073210A" w:rsidRPr="008B5975">
        <w:rPr>
          <w:rFonts w:ascii="Helvetica" w:hAnsi="Helvetica" w:cs="Arial"/>
          <w:sz w:val="22"/>
        </w:rPr>
        <w:t>PLEC), transferred to nitrocellulose</w:t>
      </w:r>
      <w:r w:rsidRPr="008B5975">
        <w:rPr>
          <w:rFonts w:ascii="Helvetica" w:hAnsi="Helvetica" w:cs="Arial"/>
          <w:sz w:val="22"/>
        </w:rPr>
        <w:t xml:space="preserve"> (Millipore), blocked using 5% </w:t>
      </w:r>
      <w:r w:rsidR="0073210A" w:rsidRPr="008B5975">
        <w:rPr>
          <w:rFonts w:ascii="Helvetica" w:hAnsi="Helvetica" w:cs="Arial"/>
          <w:sz w:val="22"/>
        </w:rPr>
        <w:t>BSA,</w:t>
      </w:r>
      <w:r w:rsidRPr="008B5975">
        <w:rPr>
          <w:rFonts w:ascii="Helvetica" w:hAnsi="Helvetica" w:cs="Arial"/>
          <w:sz w:val="22"/>
        </w:rPr>
        <w:t xml:space="preserve"> and probed using target-specific antibodies. Bound antibodies were detected using </w:t>
      </w:r>
      <w:r w:rsidR="0073210A" w:rsidRPr="008B5975">
        <w:rPr>
          <w:rFonts w:ascii="Helvetica" w:hAnsi="Helvetica" w:cs="Arial"/>
          <w:sz w:val="22"/>
        </w:rPr>
        <w:t>infrared dye-</w:t>
      </w:r>
      <w:r w:rsidRPr="008B5975">
        <w:rPr>
          <w:rFonts w:ascii="Helvetica" w:hAnsi="Helvetica" w:cs="Arial"/>
          <w:sz w:val="22"/>
        </w:rPr>
        <w:t>c</w:t>
      </w:r>
      <w:r w:rsidR="00CD6980" w:rsidRPr="008B5975">
        <w:rPr>
          <w:rFonts w:ascii="Helvetica" w:hAnsi="Helvetica" w:cs="Arial"/>
          <w:sz w:val="22"/>
        </w:rPr>
        <w:t xml:space="preserve">onjugated secondary antibodies (Licor) </w:t>
      </w:r>
      <w:r w:rsidRPr="008B5975">
        <w:rPr>
          <w:rFonts w:ascii="Helvetica" w:hAnsi="Helvetica" w:cs="Arial"/>
          <w:sz w:val="22"/>
        </w:rPr>
        <w:t>according to the manufacturer’s instructions. Antibodies: beta-tubul</w:t>
      </w:r>
      <w:r w:rsidR="008A1C4B" w:rsidRPr="008B5975">
        <w:rPr>
          <w:rFonts w:ascii="Helvetica" w:hAnsi="Helvetica" w:cs="Arial"/>
          <w:sz w:val="22"/>
        </w:rPr>
        <w:t>in (Proteintech 66240-1-Ig),</w:t>
      </w:r>
      <w:r w:rsidR="00CD6980" w:rsidRPr="008B5975">
        <w:rPr>
          <w:rFonts w:ascii="Helvetica" w:hAnsi="Helvetica" w:cs="Arial"/>
          <w:sz w:val="22"/>
        </w:rPr>
        <w:t xml:space="preserve"> PLEC (Bethyl A304-506A). </w:t>
      </w:r>
      <w:r w:rsidRPr="008B5975">
        <w:rPr>
          <w:rFonts w:ascii="Helvetica" w:hAnsi="Helvetica" w:cs="Arial"/>
          <w:sz w:val="22"/>
        </w:rPr>
        <w:t xml:space="preserve"> </w:t>
      </w:r>
    </w:p>
    <w:p w14:paraId="259B85CB" w14:textId="77777777" w:rsidR="00832E51" w:rsidRPr="008B5975" w:rsidRDefault="00832E51">
      <w:pPr>
        <w:rPr>
          <w:rFonts w:ascii="Helvetica" w:hAnsi="Helvetica" w:cs="Arial"/>
          <w:b/>
          <w:sz w:val="22"/>
        </w:rPr>
      </w:pPr>
    </w:p>
    <w:p w14:paraId="7D6C61DC" w14:textId="41F322EB" w:rsidR="00A36C4A" w:rsidRPr="008B5975" w:rsidRDefault="00A36C4A">
      <w:pPr>
        <w:rPr>
          <w:rFonts w:ascii="Helvetica" w:hAnsi="Helvetica" w:cs="Arial"/>
          <w:b/>
          <w:sz w:val="22"/>
        </w:rPr>
      </w:pPr>
      <w:r w:rsidRPr="008B5975">
        <w:rPr>
          <w:rFonts w:ascii="Helvetica" w:hAnsi="Helvetica" w:cs="Arial"/>
          <w:b/>
          <w:sz w:val="22"/>
        </w:rPr>
        <w:t>Targeted DMS-seq</w:t>
      </w:r>
    </w:p>
    <w:p w14:paraId="193A761B" w14:textId="72DD8D0C" w:rsidR="00A36C4A" w:rsidRPr="008B5975" w:rsidRDefault="006B06C3">
      <w:pPr>
        <w:rPr>
          <w:rFonts w:ascii="Helvetica" w:hAnsi="Helvetica" w:cs="Arial"/>
          <w:sz w:val="22"/>
        </w:rPr>
      </w:pPr>
      <w:r w:rsidRPr="008B5975">
        <w:rPr>
          <w:rFonts w:ascii="Helvetica" w:hAnsi="Helvetica" w:cs="Arial"/>
          <w:sz w:val="22"/>
        </w:rPr>
        <w:t>DMS-seq of the SSEs in ERRFI1 and PLEC was performed as described in</w:t>
      </w:r>
      <w:r w:rsidRPr="008B5975">
        <w:rPr>
          <w:rFonts w:ascii="Helvetica" w:hAnsi="Helvetica" w:cs="Arial"/>
          <w:sz w:val="22"/>
        </w:rPr>
        <w:fldChar w:fldCharType="begin"/>
      </w:r>
      <w:r w:rsidR="000E303D">
        <w:rPr>
          <w:rFonts w:ascii="Helvetica" w:hAnsi="Helvetica" w:cs="Arial"/>
          <w:sz w:val="22"/>
        </w:rPr>
        <w:instrText xml:space="preserve"> ADDIN ZOTERO_ITEM CSL_CITATION {"citationID":"y5Ki0BPq","properties":{"formattedCitation":"(Zubradt et al., 2017)","plainCitation":"(Zubradt et al., 2017)","noteIndex":0},"citationItems":[{"id":5406,"uris":["http://zotero.org/users/4940095/items/VSRKASQL"],"uri":["http://zotero.org/users/4940095/items/VSRKASQL"],"itemData":{"id":5406,"type":"article-journal","abstract":"Coupling of structure-specific in vivo chemical modification to next-generation sequencing is transforming RNA secondary structure studies in living cells. The dominant strategy for detecting in vivo chemical modifications uses reverse transcriptase truncation products, which introduce biases and necessitate population-average assessments of RNA structure. Here we present dimethyl sulfate (DMS) mutational profiling with sequencing (DMS-MaPseq), which encodes DMS modifications as mismatches using a thermostable group II intron reverse transcriptase. DMS-MaPseq yields a high signal-to-noise ratio, can report multiple structural features per molecule, and allows both genome-wide studies and focused in vivo investigations of even low-abundance RNAs. We apply DMS-MaPseq for the first analysis of RNA structure within an animal tissue and to identify a functional structure involved in noncanonical translation initiation. Additionally, we use DMS-MaPseq to compare the in vivo structure of pre-mRNAs with their mature isoforms. These applications illustrate DMS-MaPseq's capacity to dramatically expand in vivo analysis of RNA structure.","container-title":"Nature Methods","DOI":"10.1038/nmeth.4057","ISSN":"1548-7105","issue":"1","journalAbbreviation":"Nat. Methods","language":"eng","note":"PMID: 27819661\nPMCID: PMC5508988","page":"75-82","source":"PubMed","title":"DMS-MaPseq for genome-wide or targeted RNA structure probing in vivo","volume":"14","author":[{"family":"Zubradt","given":"Meghan"},{"family":"Gupta","given":"Paromita"},{"family":"Persad","given":"Sitara"},{"family":"Lambowitz","given":"Alan M."},{"family":"Weissman","given":"Jonathan S."},{"family":"Rouskin","given":"Silvi"}],"issued":{"date-parts":[["2017"]]}}}],"schema":"https://github.com/citation-style-language/schema/raw/master/csl-citation.json"} </w:instrText>
      </w:r>
      <w:r w:rsidRPr="008B5975">
        <w:rPr>
          <w:rFonts w:ascii="Helvetica" w:hAnsi="Helvetica" w:cs="Arial"/>
          <w:sz w:val="22"/>
        </w:rPr>
        <w:fldChar w:fldCharType="separate"/>
      </w:r>
      <w:r w:rsidR="000E303D">
        <w:rPr>
          <w:rFonts w:ascii="Helvetica" w:hAnsi="Helvetica"/>
          <w:sz w:val="22"/>
        </w:rPr>
        <w:t>(Zubradt et al., 2017)</w:t>
      </w:r>
      <w:r w:rsidRPr="008B5975">
        <w:rPr>
          <w:rFonts w:ascii="Helvetica" w:hAnsi="Helvetica" w:cs="Arial"/>
          <w:sz w:val="22"/>
        </w:rPr>
        <w:fldChar w:fldCharType="end"/>
      </w:r>
      <w:r w:rsidRPr="008B5975">
        <w:rPr>
          <w:rFonts w:ascii="Helvetica" w:hAnsi="Helvetica" w:cs="Arial"/>
          <w:sz w:val="22"/>
        </w:rPr>
        <w:t>. Briefly, MDA-LM2 cells were</w:t>
      </w:r>
      <w:r w:rsidR="008C16DF" w:rsidRPr="008B5975">
        <w:rPr>
          <w:rFonts w:ascii="Helvetica" w:hAnsi="Helvetica" w:cs="Arial"/>
          <w:sz w:val="22"/>
        </w:rPr>
        <w:t xml:space="preserve"> incubated in culture with 1.5% DMS (Sigma) at room temperature for 7 minutes, the media was removed, and DMS was quenched with 30% BME. Total RNA from DMS-treated cells and untreated cells was then isolated using Trizol (Invitrogen). RNA was reverse </w:t>
      </w:r>
      <w:r w:rsidR="008C16DF" w:rsidRPr="008B5975">
        <w:rPr>
          <w:rFonts w:ascii="Helvetica" w:hAnsi="Helvetica" w:cs="Arial"/>
          <w:sz w:val="22"/>
        </w:rPr>
        <w:lastRenderedPageBreak/>
        <w:t>transcribed using TGIRT-III reverse transcriptase (InGex) and target</w:t>
      </w:r>
      <w:r w:rsidR="00C455D0" w:rsidRPr="008B5975">
        <w:rPr>
          <w:rFonts w:ascii="Helvetica" w:hAnsi="Helvetica" w:cs="Arial"/>
          <w:sz w:val="22"/>
        </w:rPr>
        <w:t>-</w:t>
      </w:r>
      <w:r w:rsidR="008C16DF" w:rsidRPr="008B5975">
        <w:rPr>
          <w:rFonts w:ascii="Helvetica" w:hAnsi="Helvetica" w:cs="Arial"/>
          <w:sz w:val="22"/>
        </w:rPr>
        <w:t>specific primers.</w:t>
      </w:r>
      <w:r w:rsidR="00DA4266" w:rsidRPr="008B5975">
        <w:rPr>
          <w:rFonts w:ascii="Helvetica" w:hAnsi="Helvetica" w:cs="Arial"/>
          <w:sz w:val="22"/>
        </w:rPr>
        <w:t xml:space="preserve"> PCR was then performed to amplify the desired sequences and to add Illumina compatible adapters. The libraries were then sequence</w:t>
      </w:r>
      <w:r w:rsidR="00267D9A" w:rsidRPr="008B5975">
        <w:rPr>
          <w:rFonts w:ascii="Helvetica" w:hAnsi="Helvetica" w:cs="Arial"/>
          <w:sz w:val="22"/>
        </w:rPr>
        <w:t>d</w:t>
      </w:r>
      <w:r w:rsidR="00DA4266" w:rsidRPr="008B5975">
        <w:rPr>
          <w:rFonts w:ascii="Helvetica" w:hAnsi="Helvetica" w:cs="Arial"/>
          <w:sz w:val="22"/>
        </w:rPr>
        <w:t xml:space="preserve"> on a MiSeq instrument using MiSeq micro kit v2, 300 cycles (Illumina). See table X for oligo sequences used in library preparation.</w:t>
      </w:r>
    </w:p>
    <w:p w14:paraId="154D4ED8" w14:textId="2DC3F8DC" w:rsidR="00267D9A" w:rsidRPr="008B5975" w:rsidRDefault="00267D9A">
      <w:pPr>
        <w:rPr>
          <w:rFonts w:ascii="Helvetica" w:hAnsi="Helvetica" w:cs="Arial"/>
          <w:sz w:val="22"/>
        </w:rPr>
      </w:pPr>
    </w:p>
    <w:p w14:paraId="2C6F079B" w14:textId="4017D1E5" w:rsidR="00293F67" w:rsidRPr="008B5975" w:rsidRDefault="00293F67">
      <w:pPr>
        <w:rPr>
          <w:rFonts w:ascii="Helvetica" w:hAnsi="Helvetica" w:cs="Arial"/>
          <w:sz w:val="22"/>
        </w:rPr>
      </w:pPr>
      <w:r w:rsidRPr="008B5975">
        <w:rPr>
          <w:rFonts w:ascii="Helvetica" w:hAnsi="Helvetica" w:cs="Arial"/>
          <w:sz w:val="22"/>
        </w:rPr>
        <w:t>Pear (v0.9.6) was used to merge the paired reads into a single combined read. The UMI was then removed from the reads and appended to read names using UMI tools (v1.0).</w:t>
      </w:r>
      <w:r w:rsidR="008C4D9E" w:rsidRPr="008B5975">
        <w:rPr>
          <w:rFonts w:ascii="Helvetica" w:hAnsi="Helvetica" w:cs="Arial"/>
          <w:sz w:val="22"/>
        </w:rPr>
        <w:t xml:space="preserve"> The reads were then reverse complemented (fastx toolkit) and mapped to the amplicon sequences using bwa mem</w:t>
      </w:r>
      <w:r w:rsidR="0047772F" w:rsidRPr="008B5975">
        <w:rPr>
          <w:rFonts w:ascii="Helvetica" w:hAnsi="Helvetica" w:cs="Arial"/>
          <w:sz w:val="22"/>
        </w:rPr>
        <w:t xml:space="preserve"> (v0.7)</w:t>
      </w:r>
      <w:r w:rsidR="008C4D9E" w:rsidRPr="008B5975">
        <w:rPr>
          <w:rFonts w:ascii="Helvetica" w:hAnsi="Helvetica" w:cs="Arial"/>
          <w:sz w:val="22"/>
        </w:rPr>
        <w:t>.</w:t>
      </w:r>
      <w:r w:rsidR="00BA4397" w:rsidRPr="008B5975">
        <w:rPr>
          <w:rFonts w:ascii="Helvetica" w:hAnsi="Helvetica" w:cs="Arial"/>
          <w:sz w:val="22"/>
        </w:rPr>
        <w:t xml:space="preserve"> The resulting bam files were then </w:t>
      </w:r>
      <w:r w:rsidR="00E407EE" w:rsidRPr="008B5975">
        <w:rPr>
          <w:rFonts w:ascii="Helvetica" w:hAnsi="Helvetica" w:cs="Arial"/>
          <w:sz w:val="22"/>
        </w:rPr>
        <w:t xml:space="preserve">sorted and deduplicated </w:t>
      </w:r>
      <w:r w:rsidR="000341CF" w:rsidRPr="008B5975">
        <w:rPr>
          <w:rFonts w:ascii="Helvetica" w:hAnsi="Helvetica" w:cs="Arial"/>
          <w:sz w:val="22"/>
        </w:rPr>
        <w:t>(umi_tools, with method flag set to unique).</w:t>
      </w:r>
      <w:r w:rsidR="00461319" w:rsidRPr="008B5975">
        <w:rPr>
          <w:rFonts w:ascii="Helvetica" w:hAnsi="Helvetica" w:cs="Arial"/>
          <w:sz w:val="22"/>
        </w:rPr>
        <w:t xml:space="preserve"> The alignments were then parsed for mutations (CTK).</w:t>
      </w:r>
      <w:r w:rsidR="005E0EBB" w:rsidRPr="008B5975">
        <w:rPr>
          <w:rFonts w:ascii="Helvetica" w:hAnsi="Helvetica" w:cs="Arial"/>
          <w:sz w:val="22"/>
        </w:rPr>
        <w:t xml:space="preserve"> The mutation frequency at every position was then reported.</w:t>
      </w:r>
    </w:p>
    <w:p w14:paraId="4CA1588C" w14:textId="64CED23E" w:rsidR="00267D9A" w:rsidRPr="008B5975" w:rsidRDefault="00267D9A">
      <w:pPr>
        <w:rPr>
          <w:rFonts w:ascii="Helvetica" w:hAnsi="Helvetica" w:cs="Arial"/>
          <w:sz w:val="22"/>
        </w:rPr>
      </w:pPr>
    </w:p>
    <w:p w14:paraId="6D647720" w14:textId="442D224D" w:rsidR="00267D9A" w:rsidRPr="008B5975" w:rsidRDefault="00267D9A">
      <w:pPr>
        <w:rPr>
          <w:rFonts w:ascii="Helvetica" w:hAnsi="Helvetica" w:cs="Arial"/>
          <w:b/>
          <w:bCs/>
          <w:sz w:val="22"/>
        </w:rPr>
      </w:pPr>
      <w:r w:rsidRPr="008B5975">
        <w:rPr>
          <w:rFonts w:ascii="Helvetica" w:hAnsi="Helvetica" w:cs="Arial"/>
          <w:b/>
          <w:bCs/>
          <w:sz w:val="22"/>
        </w:rPr>
        <w:t>CLIP-seq</w:t>
      </w:r>
    </w:p>
    <w:p w14:paraId="4ABE07D8" w14:textId="419532C9" w:rsidR="009A4384" w:rsidRPr="008B5975" w:rsidRDefault="00267D9A" w:rsidP="009A4384">
      <w:pPr>
        <w:pStyle w:val="Normallead"/>
        <w:rPr>
          <w:rFonts w:ascii="Helvetica" w:hAnsi="Helvetica"/>
          <w:lang w:eastAsia="en-US"/>
        </w:rPr>
      </w:pPr>
      <w:r w:rsidRPr="008B5975">
        <w:rPr>
          <w:rFonts w:ascii="Helvetica" w:hAnsi="Helvetica"/>
        </w:rPr>
        <w:t>CLIP-seq for endogenous SNRPA1 in MDA-LM2 cells was performed using two CLIP-seq methods: HITS-CLIP</w:t>
      </w:r>
      <w:r w:rsidR="009A4384" w:rsidRPr="008B5975">
        <w:rPr>
          <w:rFonts w:ascii="Helvetica" w:hAnsi="Helvetica"/>
        </w:rPr>
        <w:t xml:space="preserve"> and irCLIP</w:t>
      </w:r>
      <w:r w:rsidR="009A4384" w:rsidRPr="008B5975">
        <w:rPr>
          <w:rFonts w:ascii="Helvetica" w:hAnsi="Helvetica"/>
        </w:rPr>
        <w:fldChar w:fldCharType="begin"/>
      </w:r>
      <w:r w:rsidR="000E303D">
        <w:rPr>
          <w:rFonts w:ascii="Helvetica" w:hAnsi="Helvetica"/>
        </w:rPr>
        <w:instrText xml:space="preserve"> ADDIN ZOTERO_ITEM CSL_CITATION {"citationID":"1KHlFWtj","properties":{"formattedCitation":"(Zarnegar et al., 2016)","plainCitation":"(Zarnegar et al., 2016)","noteIndex":0},"citationItems":[{"id":5712,"uris":["http://zotero.org/users/4940095/items/UHRQK5FM"],"uri":["http://zotero.org/users/4940095/items/UHRQK5FM"],"itemData":{"id":5712,"type":"article-journal","abstract":"The complexity of transcriptome-wide protein-RNA interaction networks is incompletely understood. While emerging studies are greatly expanding the known universe of RNA-binding proteins, methods for the discovery and characterization of protein-RNA interactions remain resource intensive and technically challenging. Here we introduce a UV-C crosslinking and immunoprecipitation platform, irCLIP, which provides an ultraefficient, fast, and nonisotopic method for the detection of protein-RNA interactions using far less material than standard protocols.","container-title":"Nature Methods","DOI":"10.1038/nmeth.3840","ISSN":"1548-7105","issue":"6","journalAbbreviation":"Nat. Methods","language":"eng","note":"PMID: 27111506\nPMCID: PMC5477425","page":"489-492","source":"PubMed","title":"irCLIP platform for efficient characterization of protein-RNA interactions","volume":"13","author":[{"family":"Zarnegar","given":"Brian J."},{"family":"Flynn","given":"Ryan A."},{"family":"Shen","given":"Ying"},{"family":"Do","given":"Brian T."},{"family":"Chang","given":"Howard Y."},{"family":"Khavari","given":"Paul A."}],"issued":{"date-parts":[["2016"]]}}}],"schema":"https://github.com/citation-style-language/schema/raw/master/csl-citation.json"} </w:instrText>
      </w:r>
      <w:r w:rsidR="009A4384" w:rsidRPr="008B5975">
        <w:rPr>
          <w:rFonts w:ascii="Helvetica" w:hAnsi="Helvetica"/>
        </w:rPr>
        <w:fldChar w:fldCharType="separate"/>
      </w:r>
      <w:r w:rsidR="000E303D">
        <w:rPr>
          <w:rFonts w:ascii="Helvetica" w:hAnsi="Helvetica"/>
        </w:rPr>
        <w:t>(Zarnegar et al., 2016)</w:t>
      </w:r>
      <w:r w:rsidR="009A4384" w:rsidRPr="008B5975">
        <w:rPr>
          <w:rFonts w:ascii="Helvetica" w:hAnsi="Helvetica"/>
        </w:rPr>
        <w:fldChar w:fldCharType="end"/>
      </w:r>
      <w:r w:rsidR="009A4384" w:rsidRPr="008B5975">
        <w:rPr>
          <w:rFonts w:ascii="Helvetica" w:hAnsi="Helvetica"/>
        </w:rPr>
        <w:t xml:space="preserve">, </w:t>
      </w:r>
      <w:r w:rsidRPr="008B5975">
        <w:rPr>
          <w:rFonts w:ascii="Helvetica" w:hAnsi="Helvetica"/>
        </w:rPr>
        <w:t>with the follo</w:t>
      </w:r>
      <w:r w:rsidR="009A4384" w:rsidRPr="008B5975">
        <w:rPr>
          <w:rFonts w:ascii="Helvetica" w:hAnsi="Helvetica"/>
        </w:rPr>
        <w:t xml:space="preserve">wing modifications. For irCLIP, </w:t>
      </w:r>
      <w:r w:rsidR="009A4384" w:rsidRPr="008B5975">
        <w:rPr>
          <w:rFonts w:ascii="Helvetica" w:hAnsi="Helvetica"/>
          <w:lang w:eastAsia="en-US"/>
        </w:rPr>
        <w:t>MDA-LM2 cells were crosslinked with 400 mJ/cm</w:t>
      </w:r>
      <w:r w:rsidR="009A4384" w:rsidRPr="008B5975">
        <w:rPr>
          <w:rFonts w:ascii="Helvetica" w:hAnsi="Helvetica"/>
          <w:vertAlign w:val="superscript"/>
          <w:lang w:eastAsia="en-US"/>
        </w:rPr>
        <w:t>2</w:t>
      </w:r>
      <w:r w:rsidR="009A4384" w:rsidRPr="008B5975">
        <w:rPr>
          <w:rFonts w:ascii="Helvetica" w:hAnsi="Helvetica"/>
          <w:lang w:eastAsia="en-US"/>
        </w:rPr>
        <w:t xml:space="preserve"> 254nm UV. Cells were lysed in </w:t>
      </w:r>
      <w:r w:rsidR="004A4610" w:rsidRPr="008B5975">
        <w:rPr>
          <w:rFonts w:ascii="Helvetica" w:hAnsi="Helvetica"/>
          <w:lang w:eastAsia="en-US"/>
        </w:rPr>
        <w:t xml:space="preserve">CLIP </w:t>
      </w:r>
      <w:r w:rsidR="009A4384" w:rsidRPr="008B5975">
        <w:rPr>
          <w:rFonts w:ascii="Helvetica" w:hAnsi="Helvetica"/>
          <w:lang w:eastAsia="en-US"/>
        </w:rPr>
        <w:t>lysis buffer (1X PBS, 0.1% SDS, 0.5% sodium deoxycholate, 0.5% IGEPAL CA-630) supplemented with 1X protease inhibitors (Thermo Scientific) and SuperaseIN (Thermo Scientific)</w:t>
      </w:r>
      <w:r w:rsidR="004A4610" w:rsidRPr="008B5975">
        <w:rPr>
          <w:rFonts w:ascii="Helvetica" w:hAnsi="Helvetica"/>
          <w:lang w:eastAsia="en-US"/>
        </w:rPr>
        <w:t>, then treated with DNase I (Promega) for 5 minutes at 37degC</w:t>
      </w:r>
      <w:r w:rsidR="009A4384" w:rsidRPr="008B5975">
        <w:rPr>
          <w:rFonts w:ascii="Helvetica" w:hAnsi="Helvetica"/>
          <w:lang w:eastAsia="en-US"/>
        </w:rPr>
        <w:t>.</w:t>
      </w:r>
      <w:r w:rsidR="004A4610" w:rsidRPr="008B5975">
        <w:rPr>
          <w:rFonts w:ascii="Helvetica" w:hAnsi="Helvetica"/>
          <w:lang w:eastAsia="en-US"/>
        </w:rPr>
        <w:t xml:space="preserve"> Lysate was clarified by spinning at 21,000 x g at 4</w:t>
      </w:r>
      <w:r w:rsidR="00391219" w:rsidRPr="008B5975">
        <w:rPr>
          <w:rFonts w:ascii="Helvetica" w:hAnsi="Helvetica"/>
          <w:b/>
          <w:color w:val="000000"/>
        </w:rPr>
        <w:t>°</w:t>
      </w:r>
      <w:r w:rsidR="004A4610" w:rsidRPr="008B5975">
        <w:rPr>
          <w:rFonts w:ascii="Helvetica" w:hAnsi="Helvetica"/>
          <w:lang w:eastAsia="en-US"/>
        </w:rPr>
        <w:t>C for 15min.</w:t>
      </w:r>
      <w:r w:rsidR="009A4384" w:rsidRPr="008B5975">
        <w:rPr>
          <w:rFonts w:ascii="Helvetica" w:hAnsi="Helvetica"/>
          <w:lang w:eastAsia="en-US"/>
        </w:rPr>
        <w:t xml:space="preserve"> </w:t>
      </w:r>
      <w:r w:rsidR="004A4610" w:rsidRPr="008B5975">
        <w:rPr>
          <w:rFonts w:ascii="Helvetica" w:hAnsi="Helvetica"/>
          <w:lang w:eastAsia="en-US"/>
        </w:rPr>
        <w:t>RNA-protein</w:t>
      </w:r>
      <w:r w:rsidR="009A4384" w:rsidRPr="008B5975">
        <w:rPr>
          <w:rFonts w:ascii="Helvetica" w:hAnsi="Helvetica"/>
          <w:lang w:eastAsia="en-US"/>
        </w:rPr>
        <w:t xml:space="preserve"> complexes were </w:t>
      </w:r>
      <w:r w:rsidR="004A4610" w:rsidRPr="008B5975">
        <w:rPr>
          <w:rFonts w:ascii="Helvetica" w:hAnsi="Helvetica"/>
          <w:lang w:eastAsia="en-US"/>
        </w:rPr>
        <w:t xml:space="preserve">then </w:t>
      </w:r>
      <w:r w:rsidR="009A4384" w:rsidRPr="008B5975">
        <w:rPr>
          <w:rFonts w:ascii="Helvetica" w:hAnsi="Helvetica"/>
          <w:lang w:eastAsia="en-US"/>
        </w:rPr>
        <w:t xml:space="preserve">immunoprecipitated </w:t>
      </w:r>
      <w:r w:rsidR="004A4610" w:rsidRPr="008B5975">
        <w:rPr>
          <w:rFonts w:ascii="Helvetica" w:hAnsi="Helvetica"/>
          <w:lang w:eastAsia="en-US"/>
        </w:rPr>
        <w:t xml:space="preserve">from the clarified lysate </w:t>
      </w:r>
      <w:r w:rsidR="009A4384" w:rsidRPr="008B5975">
        <w:rPr>
          <w:rFonts w:ascii="Helvetica" w:hAnsi="Helvetica"/>
          <w:lang w:eastAsia="en-US"/>
        </w:rPr>
        <w:t>using protein A dynabeads conjugated to anti-</w:t>
      </w:r>
      <w:r w:rsidR="004A4610" w:rsidRPr="008B5975">
        <w:rPr>
          <w:rFonts w:ascii="Helvetica" w:hAnsi="Helvetica"/>
          <w:lang w:eastAsia="en-US"/>
        </w:rPr>
        <w:t>SNRPA1</w:t>
      </w:r>
      <w:r w:rsidR="009A4384" w:rsidRPr="008B5975">
        <w:rPr>
          <w:rFonts w:ascii="Helvetica" w:hAnsi="Helvetica"/>
          <w:lang w:eastAsia="en-US"/>
        </w:rPr>
        <w:t xml:space="preserve"> (</w:t>
      </w:r>
      <w:r w:rsidR="004A4610" w:rsidRPr="008B5975">
        <w:rPr>
          <w:rFonts w:ascii="Helvetica" w:hAnsi="Helvetica"/>
          <w:lang w:eastAsia="en-US"/>
        </w:rPr>
        <w:t>Bethyl A303-948A</w:t>
      </w:r>
      <w:r w:rsidR="009A4384" w:rsidRPr="008B5975">
        <w:rPr>
          <w:rFonts w:ascii="Helvetica" w:hAnsi="Helvetica"/>
          <w:lang w:eastAsia="en-US"/>
        </w:rPr>
        <w:t>) for 2 hours at 4</w:t>
      </w:r>
      <w:r w:rsidR="009A4384" w:rsidRPr="008B5975">
        <w:rPr>
          <w:rFonts w:ascii="Helvetica" w:hAnsi="Helvetica"/>
          <w:b/>
          <w:color w:val="000000"/>
        </w:rPr>
        <w:t>°</w:t>
      </w:r>
      <w:r w:rsidR="009A4384" w:rsidRPr="008B5975">
        <w:rPr>
          <w:rFonts w:ascii="Helvetica" w:hAnsi="Helvetica"/>
          <w:lang w:eastAsia="en-US"/>
        </w:rPr>
        <w:t>C. Beads were washed sequentially with high stringency bu</w:t>
      </w:r>
      <w:r w:rsidR="004A4610" w:rsidRPr="008B5975">
        <w:rPr>
          <w:rFonts w:ascii="Helvetica" w:hAnsi="Helvetica"/>
          <w:lang w:eastAsia="en-US"/>
        </w:rPr>
        <w:t xml:space="preserve">ffer, high salt buffer and low </w:t>
      </w:r>
      <w:r w:rsidR="009A4384" w:rsidRPr="008B5975">
        <w:rPr>
          <w:rFonts w:ascii="Helvetica" w:hAnsi="Helvetica"/>
          <w:lang w:eastAsia="en-US"/>
        </w:rPr>
        <w:t xml:space="preserve">salt buffer. </w:t>
      </w:r>
      <w:r w:rsidR="004A4610" w:rsidRPr="008B5975">
        <w:rPr>
          <w:rFonts w:ascii="Helvetica" w:hAnsi="Helvetica"/>
          <w:lang w:eastAsia="en-US"/>
        </w:rPr>
        <w:t>RNA-protein c</w:t>
      </w:r>
      <w:r w:rsidR="009A4384" w:rsidRPr="008B5975">
        <w:rPr>
          <w:rFonts w:ascii="Helvetica" w:hAnsi="Helvetica"/>
          <w:lang w:eastAsia="en-US"/>
        </w:rPr>
        <w:t>omplexes were then nucl</w:t>
      </w:r>
      <w:r w:rsidR="004A4610" w:rsidRPr="008B5975">
        <w:rPr>
          <w:rFonts w:ascii="Helvetica" w:hAnsi="Helvetica"/>
          <w:lang w:eastAsia="en-US"/>
        </w:rPr>
        <w:t>ease treated on-bead with RNase A (Thermo Scientific)</w:t>
      </w:r>
      <w:r w:rsidR="009A4384" w:rsidRPr="008B5975">
        <w:rPr>
          <w:rFonts w:ascii="Helvetica" w:hAnsi="Helvetica"/>
          <w:lang w:eastAsia="en-US"/>
        </w:rPr>
        <w:t>, and then ligated to the irCLIP adaptor using T4 RNA ligase (NEB) overnight at 16</w:t>
      </w:r>
      <w:r w:rsidR="009A4384" w:rsidRPr="008B5975">
        <w:rPr>
          <w:rFonts w:ascii="Helvetica" w:hAnsi="Helvetica"/>
          <w:b/>
          <w:color w:val="000000"/>
        </w:rPr>
        <w:t>°</w:t>
      </w:r>
      <w:r w:rsidR="009A4384" w:rsidRPr="008B5975">
        <w:rPr>
          <w:rFonts w:ascii="Helvetica" w:hAnsi="Helvetica"/>
          <w:lang w:eastAsia="en-US"/>
        </w:rPr>
        <w:t>C. RNA-protein complexes were then eluted from beads, resolved on a 4-12% bis-tris NuPAGE gel, transferred to nitrocellulose, then imaged us</w:t>
      </w:r>
      <w:r w:rsidR="004A4610" w:rsidRPr="008B5975">
        <w:rPr>
          <w:rFonts w:ascii="Helvetica" w:hAnsi="Helvetica"/>
          <w:lang w:eastAsia="en-US"/>
        </w:rPr>
        <w:t>ing an Odyssey Fc instrument (LI</w:t>
      </w:r>
      <w:r w:rsidR="009A4384" w:rsidRPr="008B5975">
        <w:rPr>
          <w:rFonts w:ascii="Helvetica" w:hAnsi="Helvetica"/>
          <w:lang w:eastAsia="en-US"/>
        </w:rPr>
        <w:t xml:space="preserve">COR). Regions of interest were excised from the membrane and the RNA was isolated by proteinase K digestion followed by pulldown with oligo d(T) magnetic beads (Thermo Scientific). The resulting RNA was then reverse transcribed using superscript IV (Invitrogen) and a barcoded RT primer, purified using MyOne C1 dynabeads (Invitrogen), and then circularized using CircLigase II (Epicentre). Two rounds of PCR were then performed to first amplify the library using adaptor-specific primers and to add sequences compatible with Illumina sequencing instruments. The libraries were then sequenced on an Illumina HiSeq4000 </w:t>
      </w:r>
      <w:r w:rsidR="004A4610" w:rsidRPr="008B5975">
        <w:rPr>
          <w:rFonts w:ascii="Helvetica" w:hAnsi="Helvetica"/>
          <w:lang w:eastAsia="en-US"/>
        </w:rPr>
        <w:t xml:space="preserve">instrument </w:t>
      </w:r>
      <w:r w:rsidR="009A4384" w:rsidRPr="008B5975">
        <w:rPr>
          <w:rFonts w:ascii="Helvetica" w:hAnsi="Helvetica"/>
          <w:lang w:eastAsia="en-US"/>
        </w:rPr>
        <w:t>at UCSF CAT.</w:t>
      </w:r>
    </w:p>
    <w:p w14:paraId="1289CD53" w14:textId="0EC91850" w:rsidR="00267D9A" w:rsidRPr="008B5975" w:rsidRDefault="00267D9A">
      <w:pPr>
        <w:rPr>
          <w:rFonts w:ascii="Helvetica" w:hAnsi="Helvetica" w:cs="Arial"/>
          <w:sz w:val="22"/>
        </w:rPr>
      </w:pPr>
    </w:p>
    <w:p w14:paraId="169ED5C6" w14:textId="2CEAA2D7" w:rsidR="00267D9A" w:rsidRPr="008B5975" w:rsidRDefault="00D33A77">
      <w:pPr>
        <w:rPr>
          <w:rFonts w:ascii="Helvetica" w:hAnsi="Helvetica" w:cs="Arial"/>
          <w:bCs/>
          <w:sz w:val="22"/>
        </w:rPr>
      </w:pPr>
      <w:r w:rsidRPr="008B5975">
        <w:rPr>
          <w:rFonts w:ascii="Helvetica" w:hAnsi="Helvetica" w:cs="Arial"/>
          <w:bCs/>
          <w:sz w:val="22"/>
        </w:rPr>
        <w:t>The irCLIP data was processed using the CTK package.</w:t>
      </w:r>
      <w:r w:rsidR="00204DDB" w:rsidRPr="008B5975">
        <w:rPr>
          <w:rFonts w:ascii="Helvetica" w:hAnsi="Helvetica" w:cs="Arial"/>
          <w:bCs/>
          <w:sz w:val="22"/>
        </w:rPr>
        <w:t xml:space="preserve"> Briefly, reads were divided based on their internal barcode into two separate replicates. The resulting fastq files were then collapsed and subjected to adapter removal (cutadapt). Barcodes were then stripped and the reads were aligned to the human genome (build hg19) using BWA (bwa aln).</w:t>
      </w:r>
      <w:r w:rsidR="0006298A" w:rsidRPr="008B5975">
        <w:rPr>
          <w:rFonts w:ascii="Helvetica" w:hAnsi="Helvetica" w:cs="Arial"/>
          <w:bCs/>
          <w:sz w:val="22"/>
        </w:rPr>
        <w:t xml:space="preserve"> PCR duplicates were then removed and mutations were tallied. </w:t>
      </w:r>
      <w:r w:rsidR="003A6E76" w:rsidRPr="008B5975">
        <w:rPr>
          <w:rFonts w:ascii="Helvetica" w:hAnsi="Helvetica" w:cs="Arial"/>
          <w:bCs/>
          <w:sz w:val="22"/>
        </w:rPr>
        <w:t>CTK, Piranha, and clipper</w:t>
      </w:r>
      <w:r w:rsidR="00AD6AEF" w:rsidRPr="008B5975">
        <w:rPr>
          <w:rFonts w:ascii="Helvetica" w:hAnsi="Helvetica" w:cs="Arial"/>
          <w:bCs/>
          <w:sz w:val="22"/>
        </w:rPr>
        <w:t xml:space="preserve"> (v0.1)</w:t>
      </w:r>
      <w:r w:rsidR="003A6E76" w:rsidRPr="008B5975">
        <w:rPr>
          <w:rFonts w:ascii="Helvetica" w:hAnsi="Helvetica" w:cs="Arial"/>
          <w:bCs/>
          <w:sz w:val="22"/>
        </w:rPr>
        <w:t xml:space="preserve"> were independently used to call peaks. Peaks called by clipper were used for the </w:t>
      </w:r>
      <w:r w:rsidR="00AD6AEF" w:rsidRPr="008B5975">
        <w:rPr>
          <w:rFonts w:ascii="Helvetica" w:hAnsi="Helvetica" w:cs="Arial"/>
          <w:bCs/>
          <w:sz w:val="22"/>
        </w:rPr>
        <w:t>analyses reported in this paper.</w:t>
      </w:r>
    </w:p>
    <w:p w14:paraId="12AB5FA6" w14:textId="77777777" w:rsidR="00267D9A" w:rsidRPr="008B5975" w:rsidRDefault="00267D9A">
      <w:pPr>
        <w:rPr>
          <w:rFonts w:ascii="Helvetica" w:hAnsi="Helvetica" w:cs="Arial"/>
          <w:b/>
          <w:sz w:val="22"/>
        </w:rPr>
      </w:pPr>
    </w:p>
    <w:p w14:paraId="7323764B" w14:textId="42A774BC" w:rsidR="00A36C4A" w:rsidRPr="008B5975" w:rsidRDefault="00A36C4A">
      <w:pPr>
        <w:rPr>
          <w:rFonts w:ascii="Helvetica" w:hAnsi="Helvetica" w:cs="Arial"/>
          <w:b/>
          <w:sz w:val="22"/>
        </w:rPr>
      </w:pPr>
      <w:r w:rsidRPr="008B5975">
        <w:rPr>
          <w:rFonts w:ascii="Helvetica" w:hAnsi="Helvetica" w:cs="Arial"/>
          <w:b/>
          <w:sz w:val="22"/>
        </w:rPr>
        <w:t>RNA EMSA</w:t>
      </w:r>
    </w:p>
    <w:p w14:paraId="78D26B42" w14:textId="5C676565" w:rsidR="00150ED5" w:rsidRPr="008B5975" w:rsidRDefault="00631CA0" w:rsidP="006C04BC">
      <w:pPr>
        <w:ind w:firstLine="720"/>
        <w:rPr>
          <w:rFonts w:ascii="Helvetica" w:hAnsi="Helvetica" w:cs="Arial"/>
          <w:sz w:val="22"/>
        </w:rPr>
      </w:pPr>
      <w:r w:rsidRPr="008B5975">
        <w:rPr>
          <w:rFonts w:ascii="Helvetica" w:hAnsi="Helvetica" w:cs="Arial"/>
          <w:sz w:val="22"/>
        </w:rPr>
        <w:t>RNA probes were generated</w:t>
      </w:r>
      <w:r w:rsidR="006C04BC" w:rsidRPr="008B5975">
        <w:rPr>
          <w:rFonts w:ascii="Helvetica" w:hAnsi="Helvetica" w:cs="Arial"/>
          <w:sz w:val="22"/>
        </w:rPr>
        <w:t xml:space="preserve"> </w:t>
      </w:r>
      <w:r w:rsidR="008B53A8" w:rsidRPr="008B5975">
        <w:rPr>
          <w:rFonts w:ascii="Helvetica" w:hAnsi="Helvetica" w:cs="Arial"/>
          <w:sz w:val="22"/>
        </w:rPr>
        <w:t xml:space="preserve">using </w:t>
      </w:r>
      <w:r w:rsidR="006C04BC" w:rsidRPr="008B5975">
        <w:rPr>
          <w:rFonts w:ascii="Helvetica" w:hAnsi="Helvetica" w:cs="Arial"/>
          <w:sz w:val="22"/>
        </w:rPr>
        <w:t xml:space="preserve">a </w:t>
      </w:r>
      <w:r w:rsidR="008B53A8" w:rsidRPr="008B5975">
        <w:rPr>
          <w:rFonts w:ascii="Helvetica" w:hAnsi="Helvetica" w:cs="Arial"/>
          <w:sz w:val="22"/>
        </w:rPr>
        <w:t>MegaScript T7</w:t>
      </w:r>
      <w:r w:rsidR="006C04BC" w:rsidRPr="008B5975">
        <w:rPr>
          <w:rFonts w:ascii="Helvetica" w:hAnsi="Helvetica" w:cs="Arial"/>
          <w:sz w:val="22"/>
        </w:rPr>
        <w:t xml:space="preserve"> transcription</w:t>
      </w:r>
      <w:r w:rsidR="008B53A8" w:rsidRPr="008B5975">
        <w:rPr>
          <w:rFonts w:ascii="Helvetica" w:hAnsi="Helvetica" w:cs="Arial"/>
          <w:sz w:val="22"/>
        </w:rPr>
        <w:t xml:space="preserve"> kit (Invitrogen) to in vitro transcribe</w:t>
      </w:r>
      <w:r w:rsidRPr="008B5975">
        <w:rPr>
          <w:rFonts w:ascii="Helvetica" w:hAnsi="Helvetica" w:cs="Arial"/>
          <w:sz w:val="22"/>
        </w:rPr>
        <w:t xml:space="preserve"> PCR</w:t>
      </w:r>
      <w:r w:rsidR="006C04BC" w:rsidRPr="008B5975">
        <w:rPr>
          <w:rFonts w:ascii="Helvetica" w:hAnsi="Helvetica" w:cs="Arial"/>
          <w:sz w:val="22"/>
        </w:rPr>
        <w:t>-</w:t>
      </w:r>
      <w:r w:rsidRPr="008B5975">
        <w:rPr>
          <w:rFonts w:ascii="Helvetica" w:hAnsi="Helvetica" w:cs="Arial"/>
          <w:sz w:val="22"/>
        </w:rPr>
        <w:t xml:space="preserve">synthesized DNA templates </w:t>
      </w:r>
      <w:r w:rsidR="006C04BC" w:rsidRPr="008B5975">
        <w:rPr>
          <w:rFonts w:ascii="Helvetica" w:hAnsi="Helvetica" w:cs="Arial"/>
          <w:sz w:val="22"/>
        </w:rPr>
        <w:t>of the SSEs contained in ERRFI1, PLEC, and full-length RNU2, all with a 5’ addition of a T7 promoter</w:t>
      </w:r>
      <w:r w:rsidRPr="008B5975">
        <w:rPr>
          <w:rFonts w:ascii="Helvetica" w:hAnsi="Helvetica" w:cs="Arial"/>
          <w:sz w:val="22"/>
        </w:rPr>
        <w:t>.</w:t>
      </w:r>
      <w:r w:rsidR="006C04BC" w:rsidRPr="008B5975">
        <w:rPr>
          <w:rFonts w:ascii="Helvetica" w:hAnsi="Helvetica" w:cs="Arial"/>
          <w:sz w:val="22"/>
        </w:rPr>
        <w:t xml:space="preserve"> </w:t>
      </w:r>
      <w:r w:rsidR="00C01356" w:rsidRPr="008B5975">
        <w:rPr>
          <w:rFonts w:ascii="Helvetica" w:hAnsi="Helvetica" w:cs="Arial"/>
          <w:sz w:val="22"/>
        </w:rPr>
        <w:t xml:space="preserve">IVT reactions were cleaned up </w:t>
      </w:r>
      <w:r w:rsidR="006C04BC" w:rsidRPr="008B5975">
        <w:rPr>
          <w:rFonts w:ascii="Helvetica" w:hAnsi="Helvetica" w:cs="Arial"/>
          <w:sz w:val="22"/>
        </w:rPr>
        <w:t>by</w:t>
      </w:r>
      <w:r w:rsidR="00C01356" w:rsidRPr="008B5975">
        <w:rPr>
          <w:rFonts w:ascii="Helvetica" w:hAnsi="Helvetica" w:cs="Arial"/>
          <w:sz w:val="22"/>
        </w:rPr>
        <w:t xml:space="preserve"> spin column (Zymogen)</w:t>
      </w:r>
      <w:r w:rsidR="006C04BC" w:rsidRPr="008B5975">
        <w:rPr>
          <w:rFonts w:ascii="Helvetica" w:hAnsi="Helvetica" w:cs="Arial"/>
          <w:sz w:val="22"/>
        </w:rPr>
        <w:t>.  The re</w:t>
      </w:r>
      <w:r w:rsidR="00C01356" w:rsidRPr="008B5975">
        <w:rPr>
          <w:rFonts w:ascii="Helvetica" w:hAnsi="Helvetica" w:cs="Arial"/>
          <w:sz w:val="22"/>
        </w:rPr>
        <w:t xml:space="preserve">sulting RNA was 3’ biotinylated by </w:t>
      </w:r>
      <w:r w:rsidR="001D52A1" w:rsidRPr="008B5975">
        <w:rPr>
          <w:rFonts w:ascii="Helvetica" w:hAnsi="Helvetica" w:cs="Arial"/>
          <w:sz w:val="22"/>
        </w:rPr>
        <w:t xml:space="preserve">first </w:t>
      </w:r>
      <w:r w:rsidR="006625D3" w:rsidRPr="008B5975">
        <w:rPr>
          <w:rFonts w:ascii="Helvetica" w:hAnsi="Helvetica" w:cs="Arial"/>
          <w:sz w:val="22"/>
        </w:rPr>
        <w:t xml:space="preserve">denaturing </w:t>
      </w:r>
      <w:r w:rsidR="00C01356" w:rsidRPr="008B5975">
        <w:rPr>
          <w:rFonts w:ascii="Helvetica" w:hAnsi="Helvetica" w:cs="Arial"/>
          <w:sz w:val="22"/>
        </w:rPr>
        <w:t>50</w:t>
      </w:r>
      <w:r w:rsidR="006C04BC" w:rsidRPr="008B5975">
        <w:rPr>
          <w:rFonts w:ascii="Helvetica" w:hAnsi="Helvetica" w:cs="Arial"/>
          <w:sz w:val="22"/>
        </w:rPr>
        <w:t xml:space="preserve"> </w:t>
      </w:r>
      <w:r w:rsidR="00C01356" w:rsidRPr="008B5975">
        <w:rPr>
          <w:rFonts w:ascii="Helvetica" w:hAnsi="Helvetica" w:cs="Arial"/>
          <w:sz w:val="22"/>
        </w:rPr>
        <w:t xml:space="preserve">pmol of RNA in the presence of 20% DMSO </w:t>
      </w:r>
      <w:r w:rsidR="006C04BC" w:rsidRPr="008B5975">
        <w:rPr>
          <w:rFonts w:ascii="Helvetica" w:hAnsi="Helvetica" w:cs="Arial"/>
          <w:sz w:val="22"/>
        </w:rPr>
        <w:t>at</w:t>
      </w:r>
      <w:r w:rsidR="00C01356" w:rsidRPr="008B5975">
        <w:rPr>
          <w:rFonts w:ascii="Helvetica" w:hAnsi="Helvetica" w:cs="Arial"/>
          <w:sz w:val="22"/>
        </w:rPr>
        <w:t xml:space="preserve"> 85</w:t>
      </w:r>
      <w:r w:rsidR="00391219" w:rsidRPr="008B5975">
        <w:rPr>
          <w:rFonts w:ascii="Helvetica" w:hAnsi="Helvetica"/>
          <w:b/>
          <w:color w:val="000000"/>
        </w:rPr>
        <w:t>°</w:t>
      </w:r>
      <w:r w:rsidR="00C01356" w:rsidRPr="008B5975">
        <w:rPr>
          <w:rFonts w:ascii="Helvetica" w:hAnsi="Helvetica" w:cs="Arial"/>
          <w:sz w:val="22"/>
        </w:rPr>
        <w:t xml:space="preserve">C for 3min, then immediately placing on ice. </w:t>
      </w:r>
      <w:r w:rsidR="001D52A1" w:rsidRPr="008B5975">
        <w:rPr>
          <w:rFonts w:ascii="Helvetica" w:hAnsi="Helvetica" w:cs="Arial"/>
          <w:sz w:val="22"/>
        </w:rPr>
        <w:t>Biotinylated cyti</w:t>
      </w:r>
      <w:r w:rsidR="00134F20" w:rsidRPr="008B5975">
        <w:rPr>
          <w:rFonts w:ascii="Helvetica" w:hAnsi="Helvetica" w:cs="Arial"/>
          <w:sz w:val="22"/>
        </w:rPr>
        <w:t>dine bisphosphate was then ligat</w:t>
      </w:r>
      <w:r w:rsidR="001D52A1" w:rsidRPr="008B5975">
        <w:rPr>
          <w:rFonts w:ascii="Helvetica" w:hAnsi="Helvetica" w:cs="Arial"/>
          <w:sz w:val="22"/>
        </w:rPr>
        <w:t xml:space="preserve">ed to this RNA in a reaction buffer containing 1X RNA ligase buffer (NEB), 1mM ATP, 1ul </w:t>
      </w:r>
      <w:r w:rsidR="001D52A1" w:rsidRPr="008B5975">
        <w:rPr>
          <w:rFonts w:ascii="Helvetica" w:hAnsi="Helvetica" w:cs="Arial"/>
          <w:sz w:val="22"/>
        </w:rPr>
        <w:lastRenderedPageBreak/>
        <w:t>SUperaseIN, 1 nmol pCp biotin (Jena Biosciences), 2ul T4 RNA ligase (NEB) and 15% PEG 8000 at 16</w:t>
      </w:r>
      <w:r w:rsidR="00391219" w:rsidRPr="008B5975">
        <w:rPr>
          <w:rFonts w:ascii="Helvetica" w:hAnsi="Helvetica"/>
          <w:b/>
          <w:color w:val="000000"/>
        </w:rPr>
        <w:t>°</w:t>
      </w:r>
      <w:r w:rsidR="001D52A1" w:rsidRPr="008B5975">
        <w:rPr>
          <w:rFonts w:ascii="Helvetica" w:hAnsi="Helvetica" w:cs="Arial"/>
          <w:sz w:val="22"/>
        </w:rPr>
        <w:t>C overnight.  The labeled RNA was then PAGE purified</w:t>
      </w:r>
      <w:r w:rsidR="00150ED5" w:rsidRPr="008B5975">
        <w:rPr>
          <w:rFonts w:ascii="Helvetica" w:hAnsi="Helvetica" w:cs="Arial"/>
          <w:sz w:val="22"/>
        </w:rPr>
        <w:t xml:space="preserve"> before use in the EMSA assay.</w:t>
      </w:r>
    </w:p>
    <w:p w14:paraId="4E7388D9" w14:textId="6D3DD05D" w:rsidR="00150ED5" w:rsidRDefault="006C04BC" w:rsidP="00B07CE8">
      <w:pPr>
        <w:ind w:firstLine="720"/>
        <w:rPr>
          <w:ins w:id="343" w:author="Lisa Fish" w:date="2020-01-28T16:08:00Z"/>
          <w:rFonts w:ascii="Helvetica" w:hAnsi="Helvetica" w:cs="Arial"/>
          <w:sz w:val="22"/>
        </w:rPr>
      </w:pPr>
      <w:r w:rsidRPr="008B5975">
        <w:rPr>
          <w:rFonts w:ascii="Helvetica" w:hAnsi="Helvetica" w:cs="Arial"/>
          <w:sz w:val="22"/>
        </w:rPr>
        <w:t xml:space="preserve">For the binding reactions, the </w:t>
      </w:r>
      <w:r w:rsidR="00150ED5" w:rsidRPr="008B5975">
        <w:rPr>
          <w:rFonts w:ascii="Helvetica" w:hAnsi="Helvetica" w:cs="Arial"/>
          <w:sz w:val="22"/>
        </w:rPr>
        <w:t>RNA was denatured by heating at 90</w:t>
      </w:r>
      <w:r w:rsidR="00391219" w:rsidRPr="008B5975">
        <w:rPr>
          <w:rFonts w:ascii="Helvetica" w:hAnsi="Helvetica"/>
          <w:b/>
          <w:color w:val="000000"/>
        </w:rPr>
        <w:t>°</w:t>
      </w:r>
      <w:r w:rsidR="00150ED5" w:rsidRPr="008B5975">
        <w:rPr>
          <w:rFonts w:ascii="Helvetica" w:hAnsi="Helvetica" w:cs="Arial"/>
          <w:sz w:val="22"/>
        </w:rPr>
        <w:t xml:space="preserve">C </w:t>
      </w:r>
      <w:r w:rsidRPr="008B5975">
        <w:rPr>
          <w:rFonts w:ascii="Helvetica" w:hAnsi="Helvetica" w:cs="Arial"/>
          <w:sz w:val="22"/>
        </w:rPr>
        <w:t xml:space="preserve">for </w:t>
      </w:r>
      <w:r w:rsidR="00150ED5" w:rsidRPr="008B5975">
        <w:rPr>
          <w:rFonts w:ascii="Helvetica" w:hAnsi="Helvetica" w:cs="Arial"/>
          <w:sz w:val="22"/>
        </w:rPr>
        <w:t>2min in 10mM Tris-HCl pH 7.5, 100mM KCl, and then immediat</w:t>
      </w:r>
      <w:r w:rsidR="00384C3B" w:rsidRPr="008B5975">
        <w:rPr>
          <w:rFonts w:ascii="Helvetica" w:hAnsi="Helvetica" w:cs="Arial"/>
          <w:sz w:val="22"/>
        </w:rPr>
        <w:t>ely plac</w:t>
      </w:r>
      <w:r w:rsidRPr="008B5975">
        <w:rPr>
          <w:rFonts w:ascii="Helvetica" w:hAnsi="Helvetica" w:cs="Arial"/>
          <w:sz w:val="22"/>
        </w:rPr>
        <w:t>ing</w:t>
      </w:r>
      <w:r w:rsidR="00384C3B" w:rsidRPr="008B5975">
        <w:rPr>
          <w:rFonts w:ascii="Helvetica" w:hAnsi="Helvetica" w:cs="Arial"/>
          <w:sz w:val="22"/>
        </w:rPr>
        <w:t xml:space="preserve"> on ice. MgCl2 was the</w:t>
      </w:r>
      <w:r w:rsidR="00150ED5" w:rsidRPr="008B5975">
        <w:rPr>
          <w:rFonts w:ascii="Helvetica" w:hAnsi="Helvetica" w:cs="Arial"/>
          <w:sz w:val="22"/>
        </w:rPr>
        <w:t xml:space="preserve">n added to a final concentration of 5mM, and RNA was heated </w:t>
      </w:r>
      <w:r w:rsidR="00384C3B" w:rsidRPr="008B5975">
        <w:rPr>
          <w:rFonts w:ascii="Helvetica" w:hAnsi="Helvetica" w:cs="Arial"/>
          <w:sz w:val="22"/>
        </w:rPr>
        <w:t>at a rate of 1deg/min to 30</w:t>
      </w:r>
      <w:r w:rsidR="00391219" w:rsidRPr="008B5975">
        <w:rPr>
          <w:rFonts w:ascii="Helvetica" w:hAnsi="Helvetica"/>
          <w:b/>
          <w:color w:val="000000"/>
        </w:rPr>
        <w:t>°</w:t>
      </w:r>
      <w:r w:rsidR="00384C3B" w:rsidRPr="008B5975">
        <w:rPr>
          <w:rFonts w:ascii="Helvetica" w:hAnsi="Helvetica" w:cs="Arial"/>
          <w:sz w:val="22"/>
        </w:rPr>
        <w:t xml:space="preserve">C. </w:t>
      </w:r>
      <w:r w:rsidR="00B07CE8" w:rsidRPr="008B5975">
        <w:rPr>
          <w:rFonts w:ascii="Helvetica" w:hAnsi="Helvetica" w:cs="Arial"/>
          <w:sz w:val="22"/>
        </w:rPr>
        <w:t xml:space="preserve">For each binding reaction, </w:t>
      </w:r>
      <w:r w:rsidR="00384C3B" w:rsidRPr="008B5975">
        <w:rPr>
          <w:rFonts w:ascii="Helvetica" w:hAnsi="Helvetica" w:cs="Arial"/>
          <w:sz w:val="22"/>
        </w:rPr>
        <w:t xml:space="preserve">20fmol of each folded RNA was </w:t>
      </w:r>
      <w:r w:rsidR="00B07CE8" w:rsidRPr="008B5975">
        <w:rPr>
          <w:rFonts w:ascii="Helvetica" w:hAnsi="Helvetica" w:cs="Arial"/>
          <w:sz w:val="22"/>
        </w:rPr>
        <w:t xml:space="preserve">added to a solution containing </w:t>
      </w:r>
      <w:r w:rsidR="00384C3B" w:rsidRPr="008B5975">
        <w:rPr>
          <w:rFonts w:ascii="Helvetica" w:hAnsi="Helvetica" w:cs="Arial"/>
          <w:sz w:val="22"/>
        </w:rPr>
        <w:t>20mM HEPES pH 7.9, 1mM EDTA, 125mM KCl, 5% glycerol, 0.1% Triton X-100, 1mM DTT, 0.1ul SuperaseIN</w:t>
      </w:r>
      <w:r w:rsidR="00B07CE8" w:rsidRPr="008B5975">
        <w:rPr>
          <w:rFonts w:ascii="Helvetica" w:hAnsi="Helvetica" w:cs="Arial"/>
          <w:sz w:val="22"/>
        </w:rPr>
        <w:t xml:space="preserve">. To this, 1pmol of SNRPA1 protein </w:t>
      </w:r>
      <w:r w:rsidRPr="008B5975">
        <w:rPr>
          <w:rFonts w:ascii="Helvetica" w:hAnsi="Helvetica" w:cs="Arial"/>
          <w:sz w:val="22"/>
        </w:rPr>
        <w:t xml:space="preserve">(Abcam) </w:t>
      </w:r>
      <w:r w:rsidR="00B07CE8" w:rsidRPr="008B5975">
        <w:rPr>
          <w:rFonts w:ascii="Helvetica" w:hAnsi="Helvetica" w:cs="Arial"/>
          <w:sz w:val="22"/>
        </w:rPr>
        <w:t>was added, and the binding reaction was incubated at 30</w:t>
      </w:r>
      <w:r w:rsidR="00391219" w:rsidRPr="008B5975">
        <w:rPr>
          <w:rFonts w:ascii="Helvetica" w:hAnsi="Helvetica"/>
          <w:b/>
          <w:color w:val="000000"/>
        </w:rPr>
        <w:t>°</w:t>
      </w:r>
      <w:r w:rsidR="00B07CE8" w:rsidRPr="008B5975">
        <w:rPr>
          <w:rFonts w:ascii="Helvetica" w:hAnsi="Helvetica" w:cs="Arial"/>
          <w:sz w:val="22"/>
        </w:rPr>
        <w:t xml:space="preserve">C for 30 minutes. Glycerol was added to these reactions to a final concentration of 10%, and the reactions were loaded onto </w:t>
      </w:r>
      <w:r w:rsidRPr="008B5975">
        <w:rPr>
          <w:rFonts w:ascii="Helvetica" w:hAnsi="Helvetica" w:cs="Arial"/>
          <w:sz w:val="22"/>
        </w:rPr>
        <w:t xml:space="preserve">a pre-chilled </w:t>
      </w:r>
      <w:r w:rsidR="00B07CE8" w:rsidRPr="008B5975">
        <w:rPr>
          <w:rFonts w:ascii="Helvetica" w:hAnsi="Helvetica" w:cs="Arial"/>
          <w:sz w:val="22"/>
        </w:rPr>
        <w:t>6% acrylamide gel and run in cold 0.5X TBE. The RNA-protein complexes were transferred to biodyne b nylon</w:t>
      </w:r>
      <w:r w:rsidRPr="008B5975">
        <w:rPr>
          <w:rFonts w:ascii="Helvetica" w:hAnsi="Helvetica" w:cs="Arial"/>
          <w:sz w:val="22"/>
        </w:rPr>
        <w:t xml:space="preserve"> (Pierce)</w:t>
      </w:r>
      <w:r w:rsidR="00B07CE8" w:rsidRPr="008B5975">
        <w:rPr>
          <w:rFonts w:ascii="Helvetica" w:hAnsi="Helvetica" w:cs="Arial"/>
          <w:sz w:val="22"/>
        </w:rPr>
        <w:t xml:space="preserve"> in 0.5X TBE and then detected using </w:t>
      </w:r>
      <w:r w:rsidRPr="008B5975">
        <w:rPr>
          <w:rFonts w:ascii="Helvetica" w:hAnsi="Helvetica" w:cs="Arial"/>
          <w:sz w:val="22"/>
        </w:rPr>
        <w:t>an</w:t>
      </w:r>
      <w:r w:rsidR="00B07CE8" w:rsidRPr="008B5975">
        <w:rPr>
          <w:rFonts w:ascii="Helvetica" w:hAnsi="Helvetica" w:cs="Arial"/>
          <w:sz w:val="22"/>
        </w:rPr>
        <w:t xml:space="preserve"> HRP-based chemiluminescent nucleic acid detection module kit (Thermo Scientific).</w:t>
      </w:r>
    </w:p>
    <w:p w14:paraId="20C20FF4" w14:textId="77777777" w:rsidR="007A126E" w:rsidRDefault="007A126E" w:rsidP="00B07CE8">
      <w:pPr>
        <w:ind w:firstLine="720"/>
        <w:rPr>
          <w:ins w:id="344" w:author="Lisa Fish" w:date="2020-01-28T16:08:00Z"/>
          <w:rFonts w:ascii="Helvetica" w:hAnsi="Helvetica" w:cs="Arial"/>
          <w:sz w:val="22"/>
        </w:rPr>
      </w:pPr>
    </w:p>
    <w:p w14:paraId="7DC725CE" w14:textId="77777777" w:rsidR="007A126E" w:rsidRPr="00032999" w:rsidRDefault="007A126E" w:rsidP="007A126E">
      <w:pPr>
        <w:rPr>
          <w:ins w:id="345" w:author="Lisa Fish" w:date="2020-01-28T16:08:00Z"/>
          <w:rFonts w:ascii="Helvetica" w:hAnsi="Helvetica"/>
          <w:b/>
          <w:sz w:val="22"/>
          <w:szCs w:val="22"/>
        </w:rPr>
      </w:pPr>
      <w:ins w:id="346" w:author="Lisa Fish" w:date="2020-01-28T16:08:00Z">
        <w:r w:rsidRPr="00032999">
          <w:rPr>
            <w:rFonts w:ascii="Helvetica" w:hAnsi="Helvetica"/>
            <w:b/>
            <w:sz w:val="22"/>
            <w:szCs w:val="22"/>
          </w:rPr>
          <w:t>pyTEISER</w:t>
        </w:r>
      </w:ins>
    </w:p>
    <w:p w14:paraId="5C024180" w14:textId="77777777" w:rsidR="007A126E" w:rsidRPr="00032999" w:rsidRDefault="007A126E" w:rsidP="007A126E">
      <w:pPr>
        <w:rPr>
          <w:ins w:id="347" w:author="Lisa Fish" w:date="2020-01-28T16:08:00Z"/>
          <w:rFonts w:ascii="Helvetica" w:hAnsi="Helvetica"/>
          <w:sz w:val="22"/>
          <w:szCs w:val="22"/>
        </w:rPr>
      </w:pPr>
      <w:ins w:id="348" w:author="Lisa Fish" w:date="2020-01-28T16:08:00Z">
        <w:r w:rsidRPr="00032999">
          <w:rPr>
            <w:rFonts w:ascii="Helvetica" w:hAnsi="Helvetica"/>
            <w:sz w:val="22"/>
            <w:szCs w:val="22"/>
          </w:rPr>
          <w:t>pyTEISER identifies RNA structural motifs that are informative of changes in gene expression, RNA stability or other quantitative transcriptomic measures.</w:t>
        </w:r>
      </w:ins>
    </w:p>
    <w:p w14:paraId="5D97BA78" w14:textId="77777777" w:rsidR="007A126E" w:rsidRPr="007639D2" w:rsidRDefault="007A126E" w:rsidP="007A126E">
      <w:pPr>
        <w:rPr>
          <w:ins w:id="349" w:author="Lisa Fish" w:date="2020-01-28T16:08:00Z"/>
          <w:rFonts w:ascii="Helvetica" w:hAnsi="Helvetica"/>
          <w:sz w:val="22"/>
          <w:szCs w:val="22"/>
        </w:rPr>
      </w:pPr>
      <w:ins w:id="350" w:author="Lisa Fish" w:date="2020-01-28T16:08:00Z">
        <w:r w:rsidRPr="00032999">
          <w:rPr>
            <w:rFonts w:ascii="Helvetica" w:hAnsi="Helvetica"/>
            <w:sz w:val="22"/>
            <w:szCs w:val="22"/>
          </w:rPr>
          <w:t xml:space="preserve">Seed definition: the base unit describing instances of a secondary structure element is called a seed. A seed is an element of length N that has a pre-defined secondary structure (generally, stem-loop) and a degenerate sequence. An example seed would have a secondary structure of ‘&lt;&lt;&lt;&lt;......&gt;&gt;&gt;&gt;’ and a sequence of ‘AAUNNGNGNUNAUU’, where N can be any nucleotide. For any given seed, any sequence A of length N can be unambiguously identified as a match - </w:t>
        </w:r>
        <w:commentRangeStart w:id="351"/>
        <w:r w:rsidRPr="00032999">
          <w:rPr>
            <w:rFonts w:ascii="Helvetica" w:hAnsi="Helvetica"/>
            <w:sz w:val="22"/>
            <w:szCs w:val="22"/>
          </w:rPr>
          <w:t xml:space="preserve">in case the sequence A is correctly described by seed's degenerate sequence </w:t>
        </w:r>
        <w:commentRangeEnd w:id="351"/>
        <w:r w:rsidRPr="00032999">
          <w:rPr>
            <w:rStyle w:val="CommentReference"/>
            <w:rFonts w:ascii="Helvetica" w:hAnsi="Helvetica"/>
            <w:sz w:val="22"/>
            <w:szCs w:val="22"/>
          </w:rPr>
          <w:commentReference w:id="351"/>
        </w:r>
        <w:r w:rsidRPr="007639D2">
          <w:rPr>
            <w:rFonts w:ascii="Helvetica" w:hAnsi="Helvetica"/>
            <w:sz w:val="22"/>
            <w:szCs w:val="22"/>
          </w:rPr>
          <w:t>and it can potentially fold into the seed's secondary structure, forming only canonical base pairs or a G-U wobble base pair. If any of these criteria are not met, sequence A is considered a non-match. This definition of seeds is inspired by the concept of context-free grammars, which was implemented in the earlier versions of TEISER. This framework allows for fast scanning of any sequence of length M for matches with a rolling window of length N. In theory, in the worst-case scenario the scanning algorithm takes quadratic time, in practice all the possible analyzed seeds are short (less than 17 nt) long so the algorithm works in O(C×M) = O(M).</w:t>
        </w:r>
      </w:ins>
    </w:p>
    <w:p w14:paraId="20D967CF" w14:textId="77777777" w:rsidR="007A126E" w:rsidRPr="007639D2" w:rsidRDefault="007A126E" w:rsidP="007A126E">
      <w:pPr>
        <w:rPr>
          <w:ins w:id="352" w:author="Lisa Fish" w:date="2020-01-28T16:08:00Z"/>
          <w:rFonts w:ascii="Helvetica" w:hAnsi="Helvetica"/>
          <w:sz w:val="22"/>
          <w:szCs w:val="22"/>
        </w:rPr>
      </w:pPr>
    </w:p>
    <w:p w14:paraId="4F703E59" w14:textId="77777777" w:rsidR="007A126E" w:rsidRPr="007639D2" w:rsidRDefault="007A126E" w:rsidP="007A126E">
      <w:pPr>
        <w:rPr>
          <w:ins w:id="353" w:author="Lisa Fish" w:date="2020-01-28T16:08:00Z"/>
          <w:rFonts w:ascii="Helvetica" w:hAnsi="Helvetica"/>
          <w:sz w:val="22"/>
          <w:szCs w:val="22"/>
        </w:rPr>
      </w:pPr>
      <w:ins w:id="354" w:author="Lisa Fish" w:date="2020-01-28T16:08:00Z">
        <w:r w:rsidRPr="007639D2">
          <w:rPr>
            <w:rFonts w:ascii="Helvetica" w:hAnsi="Helvetica"/>
            <w:i/>
            <w:iCs/>
            <w:sz w:val="22"/>
            <w:szCs w:val="22"/>
          </w:rPr>
          <w:t>Seed occurrence profile</w:t>
        </w:r>
        <w:r w:rsidRPr="007639D2">
          <w:rPr>
            <w:rFonts w:ascii="Helvetica" w:hAnsi="Helvetica"/>
            <w:sz w:val="22"/>
            <w:szCs w:val="22"/>
          </w:rPr>
          <w:t xml:space="preserve">: as an input, pyTEISER uses a set of K sequences together with corresponding transcriptomic measurements. For each of these sequences, we can determine unambiguously if this sequence contains any matches to a given seed. This search can be either performed based solely on primary sequence or it can incorporate secondary structure information, such as RNA SHAPE data, DMS-seq data, or </w:t>
        </w:r>
        <w:r w:rsidRPr="007639D2">
          <w:rPr>
            <w:rFonts w:ascii="Helvetica" w:hAnsi="Helvetica"/>
            <w:i/>
            <w:iCs/>
            <w:sz w:val="22"/>
            <w:szCs w:val="22"/>
          </w:rPr>
          <w:t>in silico</w:t>
        </w:r>
        <w:r w:rsidRPr="007639D2">
          <w:rPr>
            <w:rFonts w:ascii="Helvetica" w:hAnsi="Helvetica"/>
            <w:sz w:val="22"/>
            <w:szCs w:val="22"/>
          </w:rPr>
          <w:t xml:space="preserve"> RNA folding data. The result of this search is then represented as a binary vector of length K. Each element is set to "1" if the corresponding sequence has a match to the given seed or "0" if it doesn't. The resulting binary vector is called a "seed profile"; it represents which sequences can potentially contain a match to sequence and structural rules described by a given seed.</w:t>
        </w:r>
      </w:ins>
    </w:p>
    <w:p w14:paraId="2014C77B" w14:textId="77777777" w:rsidR="007A126E" w:rsidRPr="007639D2" w:rsidRDefault="007A126E" w:rsidP="007A126E">
      <w:pPr>
        <w:rPr>
          <w:ins w:id="355" w:author="Lisa Fish" w:date="2020-01-28T16:08:00Z"/>
          <w:rFonts w:ascii="Helvetica" w:hAnsi="Helvetica"/>
          <w:sz w:val="22"/>
          <w:szCs w:val="22"/>
        </w:rPr>
      </w:pPr>
    </w:p>
    <w:p w14:paraId="583589C8" w14:textId="77777777" w:rsidR="007A126E" w:rsidRPr="00032999" w:rsidRDefault="007A126E" w:rsidP="007A126E">
      <w:pPr>
        <w:rPr>
          <w:ins w:id="356" w:author="Lisa Fish" w:date="2020-01-28T16:08:00Z"/>
          <w:rFonts w:ascii="Helvetica" w:hAnsi="Helvetica"/>
          <w:sz w:val="22"/>
          <w:szCs w:val="22"/>
        </w:rPr>
      </w:pPr>
      <w:ins w:id="357" w:author="Lisa Fish" w:date="2020-01-28T16:08:00Z">
        <w:r w:rsidRPr="007639D2">
          <w:rPr>
            <w:rFonts w:ascii="Helvetica" w:hAnsi="Helvetica"/>
            <w:i/>
            <w:iCs/>
            <w:sz w:val="22"/>
            <w:szCs w:val="22"/>
          </w:rPr>
          <w:t>Structural element profiles</w:t>
        </w:r>
        <w:r w:rsidRPr="007639D2">
          <w:rPr>
            <w:rFonts w:ascii="Helvetica" w:hAnsi="Helvetica"/>
            <w:sz w:val="22"/>
            <w:szCs w:val="22"/>
          </w:rPr>
          <w:t xml:space="preserve">: A given structural elements is best viewed as a collection of seeds that together capture the required heterogeneity in its form. This is akin to the relationship of a set of k-mers forming a degenerate sequence motif. In pyTEISER, we use the term "motif" to describe a set of seeds that have similar </w:t>
        </w:r>
        <w:commentRangeStart w:id="358"/>
        <w:r w:rsidRPr="007639D2">
          <w:rPr>
            <w:rFonts w:ascii="Helvetica" w:hAnsi="Helvetica"/>
            <w:sz w:val="22"/>
            <w:szCs w:val="22"/>
          </w:rPr>
          <w:t xml:space="preserve">occurrence profiles </w:t>
        </w:r>
        <w:commentRangeEnd w:id="358"/>
        <w:r w:rsidRPr="00032999">
          <w:rPr>
            <w:rStyle w:val="CommentReference"/>
            <w:rFonts w:ascii="Helvetica" w:hAnsi="Helvetica"/>
            <w:sz w:val="22"/>
            <w:szCs w:val="22"/>
          </w:rPr>
          <w:commentReference w:id="358"/>
        </w:r>
        <w:r w:rsidRPr="00032999">
          <w:rPr>
            <w:rFonts w:ascii="Helvetica" w:hAnsi="Helvetica"/>
            <w:sz w:val="22"/>
            <w:szCs w:val="22"/>
          </w:rPr>
          <w:t xml:space="preserve">and likely capture different facets of the same structural element. Formally, a motif is a set of seeds, and its </w:t>
        </w:r>
        <w:commentRangeStart w:id="359"/>
        <w:r w:rsidRPr="00032999">
          <w:rPr>
            <w:rFonts w:ascii="Helvetica" w:hAnsi="Helvetica"/>
            <w:sz w:val="22"/>
            <w:szCs w:val="22"/>
          </w:rPr>
          <w:t xml:space="preserve">occurrence profile is an overlap of all of the motif's seeds occurrence profiles </w:t>
        </w:r>
        <w:commentRangeEnd w:id="359"/>
        <w:r w:rsidRPr="00032999">
          <w:rPr>
            <w:rStyle w:val="CommentReference"/>
            <w:rFonts w:ascii="Helvetica" w:hAnsi="Helvetica"/>
            <w:sz w:val="22"/>
            <w:szCs w:val="22"/>
          </w:rPr>
          <w:commentReference w:id="359"/>
        </w:r>
        <w:r w:rsidRPr="00032999">
          <w:rPr>
            <w:rFonts w:ascii="Helvetica" w:hAnsi="Helvetica"/>
            <w:sz w:val="22"/>
            <w:szCs w:val="22"/>
          </w:rPr>
          <w:t>(</w:t>
        </w:r>
        <w:commentRangeStart w:id="360"/>
        <w:r w:rsidRPr="00032999">
          <w:rPr>
            <w:rFonts w:ascii="Helvetica" w:hAnsi="Helvetica"/>
            <w:sz w:val="22"/>
            <w:szCs w:val="22"/>
          </w:rPr>
          <w:t>OR rule</w:t>
        </w:r>
        <w:commentRangeEnd w:id="360"/>
        <w:r w:rsidRPr="00032999">
          <w:rPr>
            <w:rStyle w:val="CommentReference"/>
            <w:rFonts w:ascii="Helvetica" w:hAnsi="Helvetica"/>
            <w:sz w:val="22"/>
            <w:szCs w:val="22"/>
          </w:rPr>
          <w:commentReference w:id="360"/>
        </w:r>
        <w:r w:rsidRPr="00032999">
          <w:rPr>
            <w:rFonts w:ascii="Helvetica" w:hAnsi="Helvetica"/>
            <w:sz w:val="22"/>
            <w:szCs w:val="22"/>
          </w:rPr>
          <w:t xml:space="preserve">). </w:t>
        </w:r>
      </w:ins>
    </w:p>
    <w:p w14:paraId="18F39E2B" w14:textId="77777777" w:rsidR="007A126E" w:rsidRPr="00032999" w:rsidRDefault="007A126E" w:rsidP="007A126E">
      <w:pPr>
        <w:rPr>
          <w:ins w:id="361" w:author="Lisa Fish" w:date="2020-01-28T16:08:00Z"/>
          <w:rFonts w:ascii="Helvetica" w:hAnsi="Helvetica"/>
          <w:sz w:val="22"/>
          <w:szCs w:val="22"/>
        </w:rPr>
      </w:pPr>
    </w:p>
    <w:p w14:paraId="5507894C" w14:textId="77777777" w:rsidR="007A126E" w:rsidRPr="00032999" w:rsidRDefault="007A126E" w:rsidP="007A126E">
      <w:pPr>
        <w:rPr>
          <w:ins w:id="362" w:author="Lisa Fish" w:date="2020-01-28T16:08:00Z"/>
          <w:rFonts w:ascii="Helvetica" w:hAnsi="Helvetica"/>
          <w:sz w:val="22"/>
          <w:szCs w:val="22"/>
        </w:rPr>
      </w:pPr>
      <w:ins w:id="363" w:author="Lisa Fish" w:date="2020-01-28T16:08:00Z">
        <w:r w:rsidRPr="00032999">
          <w:rPr>
            <w:rFonts w:ascii="Helvetica" w:hAnsi="Helvetica"/>
            <w:i/>
            <w:iCs/>
            <w:sz w:val="22"/>
            <w:szCs w:val="22"/>
          </w:rPr>
          <w:t>Generating seeds</w:t>
        </w:r>
        <w:r w:rsidRPr="00032999">
          <w:rPr>
            <w:rFonts w:ascii="Helvetica" w:hAnsi="Helvetica"/>
            <w:sz w:val="22"/>
            <w:szCs w:val="22"/>
          </w:rPr>
          <w:t>: pyTEISER</w:t>
        </w:r>
        <w:r w:rsidRPr="00032999" w:rsidDel="00E22E5A">
          <w:rPr>
            <w:rFonts w:ascii="Helvetica" w:hAnsi="Helvetica"/>
            <w:sz w:val="22"/>
            <w:szCs w:val="22"/>
          </w:rPr>
          <w:t xml:space="preserve"> </w:t>
        </w:r>
        <w:r w:rsidRPr="00032999">
          <w:rPr>
            <w:rFonts w:ascii="Helvetica" w:hAnsi="Helvetica"/>
            <w:sz w:val="22"/>
            <w:szCs w:val="22"/>
          </w:rPr>
          <w:t xml:space="preserve">generates a comprehensive set of short seeds of stem-loop structures that meet several criteria regarding their stem length, loop length and information content. The information content of the seed X is defined as the negative logarithm of P(X), where P(X) is the </w:t>
        </w:r>
        <w:r w:rsidRPr="00032999">
          <w:rPr>
            <w:rFonts w:ascii="Helvetica" w:hAnsi="Helvetica"/>
            <w:sz w:val="22"/>
            <w:szCs w:val="22"/>
          </w:rPr>
          <w:lastRenderedPageBreak/>
          <w:t>probability that a random sequence of the same length matches the seed X. The default boundaries for seed creation are: stem length between 4 and 7 nucleotides, loop length between 4 and 9 nucleotides, number of non-degenerate nucleotides in seed's sequence between 4 and 6, and information content between 14 and 20 bits. These criteria result in ~70 million seeds.</w:t>
        </w:r>
      </w:ins>
    </w:p>
    <w:p w14:paraId="1D2B12DC" w14:textId="77777777" w:rsidR="007A126E" w:rsidRPr="00032999" w:rsidRDefault="007A126E" w:rsidP="007A126E">
      <w:pPr>
        <w:rPr>
          <w:ins w:id="364" w:author="Lisa Fish" w:date="2020-01-28T16:08:00Z"/>
          <w:rFonts w:ascii="Helvetica" w:hAnsi="Helvetica"/>
          <w:sz w:val="22"/>
          <w:szCs w:val="22"/>
        </w:rPr>
      </w:pPr>
    </w:p>
    <w:p w14:paraId="187F4B21" w14:textId="77777777" w:rsidR="007A126E" w:rsidRPr="00032999" w:rsidRDefault="007A126E" w:rsidP="007A126E">
      <w:pPr>
        <w:rPr>
          <w:ins w:id="365" w:author="Lisa Fish" w:date="2020-01-28T16:08:00Z"/>
          <w:rFonts w:ascii="Helvetica" w:hAnsi="Helvetica"/>
          <w:sz w:val="22"/>
          <w:szCs w:val="22"/>
        </w:rPr>
      </w:pPr>
      <w:ins w:id="366" w:author="Lisa Fish" w:date="2020-01-28T16:08:00Z">
        <w:r w:rsidRPr="00032999">
          <w:rPr>
            <w:rFonts w:ascii="Helvetica" w:hAnsi="Helvetica"/>
            <w:i/>
            <w:iCs/>
            <w:sz w:val="22"/>
            <w:szCs w:val="22"/>
          </w:rPr>
          <w:t>Sequence scanning</w:t>
        </w:r>
        <w:r w:rsidRPr="00032999">
          <w:rPr>
            <w:rFonts w:ascii="Helvetica" w:hAnsi="Helvetica"/>
            <w:sz w:val="22"/>
            <w:szCs w:val="22"/>
          </w:rPr>
          <w:t xml:space="preserve">: each generated seed is scanned across the provided sequences, resulting in the generation of a seed occurrence profile. In pyTEISER, however, Additional criteria can be included to make the seed profiles more specific. First, information provided by </w:t>
        </w:r>
        <w:r w:rsidRPr="00032999">
          <w:rPr>
            <w:rFonts w:ascii="Helvetica" w:hAnsi="Helvetica"/>
            <w:i/>
            <w:iCs/>
            <w:sz w:val="22"/>
            <w:szCs w:val="22"/>
          </w:rPr>
          <w:t>in silico</w:t>
        </w:r>
        <w:r w:rsidRPr="00032999">
          <w:rPr>
            <w:rFonts w:ascii="Helvetica" w:hAnsi="Helvetica"/>
            <w:sz w:val="22"/>
            <w:szCs w:val="22"/>
          </w:rPr>
          <w:t xml:space="preserve"> folding algorithms can be used to exclude the potential seed matches that are unlikely to fold in the predicted way. </w:t>
        </w:r>
        <w:commentRangeStart w:id="367"/>
        <w:r w:rsidRPr="00032999">
          <w:rPr>
            <w:rFonts w:ascii="Helvetica" w:hAnsi="Helvetica"/>
            <w:sz w:val="22"/>
            <w:szCs w:val="22"/>
          </w:rPr>
          <w:t xml:space="preserve">ViennaRNA software </w:t>
        </w:r>
        <w:commentRangeEnd w:id="367"/>
        <w:r w:rsidRPr="00032999">
          <w:rPr>
            <w:rStyle w:val="CommentReference"/>
            <w:rFonts w:ascii="Helvetica" w:hAnsi="Helvetica"/>
            <w:sz w:val="22"/>
            <w:szCs w:val="22"/>
          </w:rPr>
          <w:commentReference w:id="367"/>
        </w:r>
        <w:r w:rsidRPr="00032999">
          <w:rPr>
            <w:rFonts w:ascii="Helvetica" w:hAnsi="Helvetica"/>
            <w:sz w:val="22"/>
            <w:szCs w:val="22"/>
          </w:rPr>
          <w:t>is used to predict folding for the RNA sequence in a window flanking the seed match. Those matches for which the predicted folds differ from seed's secondary structure are excluded. Similarly, RNA SHAPE data, when available, can be used to guide selection of matches that are specific for a certain biological condition. A GMM-HMM is used to predict the base pairing of each nucleotide in the sequence based on experimental measurements. If the predicted state of nucleotides (paired vs. unpaired) in the matched sequence differ from the seed's secondary structure with high confidence, the corresponding matches are excluded as well.</w:t>
        </w:r>
      </w:ins>
    </w:p>
    <w:p w14:paraId="6671F638" w14:textId="77777777" w:rsidR="007A126E" w:rsidRPr="00032999" w:rsidRDefault="007A126E" w:rsidP="007A126E">
      <w:pPr>
        <w:rPr>
          <w:ins w:id="368" w:author="Lisa Fish" w:date="2020-01-28T16:08:00Z"/>
          <w:rFonts w:ascii="Helvetica" w:hAnsi="Helvetica"/>
          <w:sz w:val="22"/>
          <w:szCs w:val="22"/>
        </w:rPr>
      </w:pPr>
    </w:p>
    <w:p w14:paraId="3CFFBC41" w14:textId="77777777" w:rsidR="007A126E" w:rsidRPr="007639D2" w:rsidRDefault="007A126E" w:rsidP="007A126E">
      <w:pPr>
        <w:rPr>
          <w:ins w:id="369" w:author="Lisa Fish" w:date="2020-01-28T16:08:00Z"/>
          <w:rFonts w:ascii="Helvetica" w:hAnsi="Helvetica"/>
          <w:sz w:val="22"/>
          <w:szCs w:val="22"/>
        </w:rPr>
      </w:pPr>
      <w:ins w:id="370" w:author="Lisa Fish" w:date="2020-01-28T16:08:00Z">
        <w:r w:rsidRPr="00032999">
          <w:rPr>
            <w:rFonts w:ascii="Helvetica" w:hAnsi="Helvetica"/>
            <w:i/>
            <w:iCs/>
            <w:sz w:val="22"/>
            <w:szCs w:val="22"/>
          </w:rPr>
          <w:t>Calculation of mutual information values</w:t>
        </w:r>
        <w:r w:rsidRPr="00032999">
          <w:rPr>
            <w:rFonts w:ascii="Helvetica" w:hAnsi="Helvetica"/>
            <w:sz w:val="22"/>
            <w:szCs w:val="22"/>
          </w:rPr>
          <w:t xml:space="preserve">: each seed's occurrence profile is tested to assess whether it is informative of the input transcriptomic measurements. To capture such dependency, we use Mutual Information (MI). Since calculation of MI requires both input vectors to be discrete, we discretize the provided continuous genome-wide measurements (for example, expression values, percent-spliced-in values, etc) in a </w:t>
        </w:r>
        <w:commentRangeStart w:id="371"/>
        <w:r w:rsidRPr="00032999">
          <w:rPr>
            <w:rFonts w:ascii="Helvetica" w:hAnsi="Helvetica"/>
            <w:sz w:val="22"/>
            <w:szCs w:val="22"/>
          </w:rPr>
          <w:t xml:space="preserve">pre-defined </w:t>
        </w:r>
        <w:commentRangeEnd w:id="371"/>
        <w:r w:rsidRPr="007639D2">
          <w:rPr>
            <w:rStyle w:val="CommentReference"/>
            <w:rFonts w:ascii="Helvetica" w:hAnsi="Helvetica"/>
            <w:sz w:val="22"/>
            <w:szCs w:val="22"/>
          </w:rPr>
          <w:commentReference w:id="371"/>
        </w:r>
        <w:r w:rsidRPr="007639D2">
          <w:rPr>
            <w:rFonts w:ascii="Helvetica" w:hAnsi="Helvetica"/>
            <w:sz w:val="22"/>
            <w:szCs w:val="22"/>
          </w:rPr>
          <w:t>number of equal</w:t>
        </w:r>
        <w:r>
          <w:rPr>
            <w:rFonts w:ascii="Helvetica" w:hAnsi="Helvetica"/>
            <w:sz w:val="22"/>
            <w:szCs w:val="22"/>
          </w:rPr>
          <w:t xml:space="preserve"> </w:t>
        </w:r>
        <w:r w:rsidRPr="007639D2">
          <w:rPr>
            <w:rFonts w:ascii="Helvetica" w:hAnsi="Helvetica"/>
            <w:sz w:val="22"/>
            <w:szCs w:val="22"/>
          </w:rPr>
          <w:t>frequency bins.</w:t>
        </w:r>
      </w:ins>
    </w:p>
    <w:p w14:paraId="39E5D165" w14:textId="77777777" w:rsidR="007A126E" w:rsidRPr="007639D2" w:rsidRDefault="007A126E" w:rsidP="007A126E">
      <w:pPr>
        <w:rPr>
          <w:ins w:id="372" w:author="Lisa Fish" w:date="2020-01-28T16:08:00Z"/>
          <w:rFonts w:ascii="Helvetica" w:hAnsi="Helvetica"/>
          <w:sz w:val="22"/>
          <w:szCs w:val="22"/>
        </w:rPr>
      </w:pPr>
    </w:p>
    <w:p w14:paraId="409EE9FB" w14:textId="77777777" w:rsidR="007A126E" w:rsidRPr="007639D2" w:rsidRDefault="007A126E" w:rsidP="007A126E">
      <w:pPr>
        <w:rPr>
          <w:ins w:id="373" w:author="Lisa Fish" w:date="2020-01-28T16:08:00Z"/>
          <w:rFonts w:ascii="Helvetica" w:hAnsi="Helvetica"/>
          <w:sz w:val="22"/>
          <w:szCs w:val="22"/>
        </w:rPr>
      </w:pPr>
      <w:ins w:id="374" w:author="Lisa Fish" w:date="2020-01-28T16:08:00Z">
        <w:r w:rsidRPr="007639D2">
          <w:rPr>
            <w:rFonts w:ascii="Helvetica" w:hAnsi="Helvetica"/>
            <w:i/>
            <w:iCs/>
            <w:sz w:val="22"/>
            <w:szCs w:val="22"/>
          </w:rPr>
          <w:t>Randomization-based statistical testing</w:t>
        </w:r>
        <w:r w:rsidRPr="007639D2">
          <w:rPr>
            <w:rFonts w:ascii="Helvetica" w:hAnsi="Helvetica"/>
            <w:sz w:val="22"/>
            <w:szCs w:val="22"/>
          </w:rPr>
          <w:t>: pyTEISER</w:t>
        </w:r>
        <w:r w:rsidRPr="007639D2" w:rsidDel="00EC2F27">
          <w:rPr>
            <w:rFonts w:ascii="Helvetica" w:hAnsi="Helvetica"/>
            <w:sz w:val="22"/>
            <w:szCs w:val="22"/>
          </w:rPr>
          <w:t xml:space="preserve"> </w:t>
        </w:r>
        <w:r w:rsidRPr="007639D2">
          <w:rPr>
            <w:rFonts w:ascii="Helvetica" w:hAnsi="Helvetica"/>
            <w:sz w:val="22"/>
            <w:szCs w:val="22"/>
          </w:rPr>
          <w:t xml:space="preserve">runs several non-parametric statistical tests to determine which seeds are significantly informative of expression changes and which ones are not. The tests include (i) </w:t>
        </w:r>
        <w:r>
          <w:rPr>
            <w:rFonts w:ascii="Helvetica" w:hAnsi="Helvetica"/>
            <w:sz w:val="22"/>
            <w:szCs w:val="22"/>
          </w:rPr>
          <w:t xml:space="preserve">a </w:t>
        </w:r>
        <w:r w:rsidRPr="007639D2">
          <w:rPr>
            <w:rFonts w:ascii="Helvetica" w:hAnsi="Helvetica"/>
            <w:sz w:val="22"/>
            <w:szCs w:val="22"/>
          </w:rPr>
          <w:t xml:space="preserve">permutation-based estimation of p-value with a null-hypothesis of the expected MI value for a given seed not being different from the expected MI value of a random occurrence profile with the same number of matches and (ii) </w:t>
        </w:r>
        <w:r>
          <w:rPr>
            <w:rFonts w:ascii="Helvetica" w:hAnsi="Helvetica"/>
            <w:sz w:val="22"/>
            <w:szCs w:val="22"/>
          </w:rPr>
          <w:t xml:space="preserve">a </w:t>
        </w:r>
        <w:r w:rsidRPr="007639D2">
          <w:rPr>
            <w:rFonts w:ascii="Helvetica" w:hAnsi="Helvetica"/>
            <w:sz w:val="22"/>
            <w:szCs w:val="22"/>
          </w:rPr>
          <w:t xml:space="preserve">permutation-based estimation of </w:t>
        </w:r>
        <w:r>
          <w:rPr>
            <w:rFonts w:ascii="Helvetica" w:hAnsi="Helvetica"/>
            <w:sz w:val="22"/>
            <w:szCs w:val="22"/>
          </w:rPr>
          <w:t xml:space="preserve">the </w:t>
        </w:r>
        <w:r w:rsidRPr="007639D2">
          <w:rPr>
            <w:rFonts w:ascii="Helvetica" w:hAnsi="Helvetica"/>
            <w:sz w:val="22"/>
            <w:szCs w:val="22"/>
          </w:rPr>
          <w:t xml:space="preserve">z-score for </w:t>
        </w:r>
        <w:r>
          <w:rPr>
            <w:rFonts w:ascii="Helvetica" w:hAnsi="Helvetica"/>
            <w:sz w:val="22"/>
            <w:szCs w:val="22"/>
          </w:rPr>
          <w:t xml:space="preserve">the </w:t>
        </w:r>
        <w:r w:rsidRPr="007639D2">
          <w:rPr>
            <w:rFonts w:ascii="Helvetica" w:hAnsi="Helvetica"/>
            <w:sz w:val="22"/>
            <w:szCs w:val="22"/>
          </w:rPr>
          <w:t xml:space="preserve">MI value for </w:t>
        </w:r>
        <w:r>
          <w:rPr>
            <w:rFonts w:ascii="Helvetica" w:hAnsi="Helvetica"/>
            <w:sz w:val="22"/>
            <w:szCs w:val="22"/>
          </w:rPr>
          <w:t>a</w:t>
        </w:r>
        <w:r w:rsidRPr="007639D2">
          <w:rPr>
            <w:rFonts w:ascii="Helvetica" w:hAnsi="Helvetica"/>
            <w:sz w:val="22"/>
            <w:szCs w:val="22"/>
          </w:rPr>
          <w:t xml:space="preserve"> given seed. All the seeds are sorted by their MI values and a greedy search algorithm identifies the threshold MI value; all the seeds whose MI values exceed the threshold are considered "passed". The threshold is defined as a value of MI at which 9 out of 10 first seeds below the threshold do not satisfy the threshold for p-value and/or z-score. </w:t>
        </w:r>
      </w:ins>
    </w:p>
    <w:p w14:paraId="2B83174E" w14:textId="77777777" w:rsidR="007A126E" w:rsidRPr="007639D2" w:rsidRDefault="007A126E" w:rsidP="007A126E">
      <w:pPr>
        <w:rPr>
          <w:ins w:id="375" w:author="Lisa Fish" w:date="2020-01-28T16:08:00Z"/>
          <w:rFonts w:ascii="Helvetica" w:hAnsi="Helvetica"/>
          <w:sz w:val="22"/>
          <w:szCs w:val="22"/>
        </w:rPr>
      </w:pPr>
    </w:p>
    <w:p w14:paraId="5F21CBFF" w14:textId="77777777" w:rsidR="007A126E" w:rsidRPr="007639D2" w:rsidRDefault="007A126E" w:rsidP="007A126E">
      <w:pPr>
        <w:rPr>
          <w:ins w:id="376" w:author="Lisa Fish" w:date="2020-01-28T16:08:00Z"/>
          <w:rFonts w:ascii="Helvetica" w:hAnsi="Helvetica"/>
          <w:sz w:val="22"/>
          <w:szCs w:val="22"/>
        </w:rPr>
      </w:pPr>
      <w:ins w:id="377" w:author="Lisa Fish" w:date="2020-01-28T16:08:00Z">
        <w:r w:rsidRPr="007639D2">
          <w:rPr>
            <w:rFonts w:ascii="Helvetica" w:hAnsi="Helvetica"/>
            <w:i/>
            <w:iCs/>
            <w:sz w:val="22"/>
            <w:szCs w:val="22"/>
          </w:rPr>
          <w:t>Defining structural elements</w:t>
        </w:r>
        <w:r w:rsidRPr="007639D2">
          <w:rPr>
            <w:rFonts w:ascii="Helvetica" w:hAnsi="Helvetica"/>
            <w:sz w:val="22"/>
            <w:szCs w:val="22"/>
          </w:rPr>
          <w:t>: the initial random sampling of seeds generated by pyTEISER</w:t>
        </w:r>
        <w:r w:rsidRPr="007639D2" w:rsidDel="00EC2F27">
          <w:rPr>
            <w:rFonts w:ascii="Helvetica" w:hAnsi="Helvetica"/>
            <w:sz w:val="22"/>
            <w:szCs w:val="22"/>
          </w:rPr>
          <w:t xml:space="preserve"> </w:t>
        </w:r>
        <w:r w:rsidRPr="007639D2">
          <w:rPr>
            <w:rFonts w:ascii="Helvetica" w:hAnsi="Helvetica"/>
            <w:sz w:val="22"/>
            <w:szCs w:val="22"/>
          </w:rPr>
          <w:t>may be functionally redundant. In other words, several seeds can be very similar to each other and match the same</w:t>
        </w:r>
        <w:r>
          <w:rPr>
            <w:rFonts w:ascii="Helvetica" w:hAnsi="Helvetica"/>
            <w:sz w:val="22"/>
            <w:szCs w:val="22"/>
          </w:rPr>
          <w:t xml:space="preserve"> or </w:t>
        </w:r>
        <w:r w:rsidRPr="007639D2">
          <w:rPr>
            <w:rFonts w:ascii="Helvetica" w:hAnsi="Helvetica"/>
            <w:sz w:val="22"/>
            <w:szCs w:val="22"/>
          </w:rPr>
          <w:t xml:space="preserve">similar sequences. Such redundant groups of seeds are clustered into structural elements or motifs. Each seed (Q) is compared to </w:t>
        </w:r>
        <w:commentRangeStart w:id="378"/>
        <w:r w:rsidRPr="007639D2">
          <w:rPr>
            <w:rFonts w:ascii="Helvetica" w:hAnsi="Helvetica"/>
            <w:sz w:val="22"/>
            <w:szCs w:val="22"/>
          </w:rPr>
          <w:t xml:space="preserve">a set of seeds (R) considered before </w:t>
        </w:r>
        <w:commentRangeEnd w:id="378"/>
        <w:r>
          <w:rPr>
            <w:rStyle w:val="CommentReference"/>
          </w:rPr>
          <w:commentReference w:id="378"/>
        </w:r>
        <w:r w:rsidRPr="007639D2">
          <w:rPr>
            <w:rFonts w:ascii="Helvetica" w:hAnsi="Helvetica"/>
            <w:sz w:val="22"/>
            <w:szCs w:val="22"/>
          </w:rPr>
          <w:t xml:space="preserve">to decide if this seed should form its own motif or if it should be added to one of the existing motifs. For this, we calculate conditional mutual information of occurrence profile of Q with the input data given the occurrence profile of R. We then divide this value by </w:t>
        </w:r>
        <w:r>
          <w:rPr>
            <w:rFonts w:ascii="Helvetica" w:hAnsi="Helvetica"/>
            <w:sz w:val="22"/>
            <w:szCs w:val="22"/>
          </w:rPr>
          <w:t xml:space="preserve">the </w:t>
        </w:r>
        <w:r w:rsidRPr="007639D2">
          <w:rPr>
            <w:rFonts w:ascii="Helvetica" w:hAnsi="Helvetica"/>
            <w:sz w:val="22"/>
            <w:szCs w:val="22"/>
          </w:rPr>
          <w:t xml:space="preserve">mutual information of </w:t>
        </w:r>
        <w:r>
          <w:rPr>
            <w:rFonts w:ascii="Helvetica" w:hAnsi="Helvetica"/>
            <w:sz w:val="22"/>
            <w:szCs w:val="22"/>
          </w:rPr>
          <w:t xml:space="preserve">the </w:t>
        </w:r>
        <w:r w:rsidRPr="007639D2">
          <w:rPr>
            <w:rFonts w:ascii="Helvetica" w:hAnsi="Helvetica"/>
            <w:sz w:val="22"/>
            <w:szCs w:val="22"/>
          </w:rPr>
          <w:t xml:space="preserve">occurrence profile of Q and </w:t>
        </w:r>
        <w:r>
          <w:rPr>
            <w:rFonts w:ascii="Helvetica" w:hAnsi="Helvetica"/>
            <w:sz w:val="22"/>
            <w:szCs w:val="22"/>
          </w:rPr>
          <w:t xml:space="preserve">the </w:t>
        </w:r>
        <w:r w:rsidRPr="007639D2">
          <w:rPr>
            <w:rFonts w:ascii="Helvetica" w:hAnsi="Helvetica"/>
            <w:sz w:val="22"/>
            <w:szCs w:val="22"/>
          </w:rPr>
          <w:t xml:space="preserve">occurrence profile of R. If the resulting value is higher than an </w:t>
        </w:r>
        <w:commentRangeStart w:id="379"/>
        <w:r w:rsidRPr="007639D2">
          <w:rPr>
            <w:rFonts w:ascii="Helvetica" w:hAnsi="Helvetica"/>
            <w:sz w:val="22"/>
            <w:szCs w:val="22"/>
          </w:rPr>
          <w:t>indicated threshold</w:t>
        </w:r>
        <w:commentRangeEnd w:id="379"/>
        <w:r>
          <w:rPr>
            <w:rStyle w:val="CommentReference"/>
          </w:rPr>
          <w:commentReference w:id="379"/>
        </w:r>
        <w:r w:rsidRPr="007639D2">
          <w:rPr>
            <w:rFonts w:ascii="Helvetica" w:hAnsi="Helvetica"/>
            <w:sz w:val="22"/>
            <w:szCs w:val="22"/>
          </w:rPr>
          <w:t>, we conclude that Q and R are two representations of the same underlying element.</w:t>
        </w:r>
      </w:ins>
    </w:p>
    <w:p w14:paraId="2E9BEC79" w14:textId="77777777" w:rsidR="007A126E" w:rsidRPr="007639D2" w:rsidRDefault="007A126E" w:rsidP="007A126E">
      <w:pPr>
        <w:rPr>
          <w:ins w:id="380" w:author="Lisa Fish" w:date="2020-01-28T16:08:00Z"/>
          <w:rFonts w:ascii="Helvetica" w:hAnsi="Helvetica"/>
          <w:sz w:val="22"/>
          <w:szCs w:val="22"/>
        </w:rPr>
      </w:pPr>
    </w:p>
    <w:p w14:paraId="2ECBBAF2" w14:textId="77777777" w:rsidR="007A126E" w:rsidRPr="00F32E5B" w:rsidRDefault="007A126E" w:rsidP="007A126E">
      <w:pPr>
        <w:rPr>
          <w:ins w:id="381" w:author="Lisa Fish" w:date="2020-01-28T16:08:00Z"/>
          <w:rFonts w:ascii="Helvetica" w:hAnsi="Helvetica"/>
          <w:sz w:val="22"/>
          <w:szCs w:val="22"/>
        </w:rPr>
      </w:pPr>
      <w:ins w:id="382" w:author="Lisa Fish" w:date="2020-01-28T16:08:00Z">
        <w:r w:rsidRPr="007639D2">
          <w:rPr>
            <w:rFonts w:ascii="Helvetica" w:hAnsi="Helvetica"/>
            <w:i/>
            <w:iCs/>
            <w:sz w:val="22"/>
            <w:szCs w:val="22"/>
          </w:rPr>
          <w:t>Seed optimization</w:t>
        </w:r>
        <w:r w:rsidRPr="007639D2">
          <w:rPr>
            <w:rFonts w:ascii="Helvetica" w:hAnsi="Helvetica"/>
            <w:sz w:val="22"/>
            <w:szCs w:val="22"/>
          </w:rPr>
          <w:t>: pyTEISER</w:t>
        </w:r>
        <w:r w:rsidRPr="007639D2" w:rsidDel="00EC2F27">
          <w:rPr>
            <w:rFonts w:ascii="Helvetica" w:hAnsi="Helvetica"/>
            <w:sz w:val="22"/>
            <w:szCs w:val="22"/>
          </w:rPr>
          <w:t xml:space="preserve"> </w:t>
        </w:r>
        <w:r w:rsidRPr="007639D2">
          <w:rPr>
            <w:rFonts w:ascii="Helvetica" w:hAnsi="Helvetica"/>
            <w:sz w:val="22"/>
            <w:szCs w:val="22"/>
          </w:rPr>
          <w:t>aims to find and describe the structural element(s) that would best explain transcriptomic measurements. Since seeds provide a coarse</w:t>
        </w:r>
        <w:r>
          <w:rPr>
            <w:rFonts w:ascii="Helvetica" w:hAnsi="Helvetica"/>
            <w:sz w:val="22"/>
            <w:szCs w:val="22"/>
          </w:rPr>
          <w:t>-</w:t>
        </w:r>
        <w:r w:rsidRPr="007639D2">
          <w:rPr>
            <w:rFonts w:ascii="Helvetica" w:hAnsi="Helvetica"/>
            <w:sz w:val="22"/>
            <w:szCs w:val="22"/>
          </w:rPr>
          <w:t xml:space="preserve">grained sampling of the search space, any seed that passes the statistical tests may be suboptimal. Therefore, for each structural element, a representative seed is selected for further optimization in a two-stage algorithm. The first stage involves modification of each position of the seed. Modifications include replacing the </w:t>
        </w:r>
        <w:r>
          <w:rPr>
            <w:rFonts w:ascii="Helvetica" w:hAnsi="Helvetica"/>
            <w:sz w:val="22"/>
            <w:szCs w:val="22"/>
          </w:rPr>
          <w:t>original</w:t>
        </w:r>
        <w:r w:rsidRPr="007639D2">
          <w:rPr>
            <w:rFonts w:ascii="Helvetica" w:hAnsi="Helvetica"/>
            <w:sz w:val="22"/>
            <w:szCs w:val="22"/>
          </w:rPr>
          <w:t xml:space="preserve"> nucleotide with all possible degenerate nucleotides (15 in total), or changing the base pairing state of </w:t>
        </w:r>
        <w:r w:rsidRPr="007639D2">
          <w:rPr>
            <w:rFonts w:ascii="Helvetica" w:hAnsi="Helvetica"/>
            <w:sz w:val="22"/>
            <w:szCs w:val="22"/>
          </w:rPr>
          <w:lastRenderedPageBreak/>
          <w:t xml:space="preserve">the given position. Positions of the seed are modified in a random order to avoid biases. For the seeds resulting from such modification process the occurrence profile is built, and then mutual information of the occurrence profile with the genome-wide measure of interest is calculated. The seed with the best mutual information value is retained. The second stage involves seed elongation. </w:t>
        </w:r>
        <w:commentRangeStart w:id="383"/>
        <w:r w:rsidRPr="007639D2">
          <w:rPr>
            <w:rFonts w:ascii="Helvetica" w:hAnsi="Helvetica"/>
            <w:sz w:val="22"/>
            <w:szCs w:val="22"/>
          </w:rPr>
          <w:t xml:space="preserve">A seed is elongated on both </w:t>
        </w:r>
        <w:commentRangeEnd w:id="383"/>
        <w:r>
          <w:rPr>
            <w:rStyle w:val="CommentReference"/>
          </w:rPr>
          <w:commentReference w:id="383"/>
        </w:r>
        <w:r>
          <w:rPr>
            <w:rFonts w:ascii="Helvetica" w:hAnsi="Helvetica"/>
            <w:sz w:val="22"/>
            <w:szCs w:val="22"/>
          </w:rPr>
          <w:t>ends</w:t>
        </w:r>
        <w:r w:rsidRPr="007639D2">
          <w:rPr>
            <w:rFonts w:ascii="Helvetica" w:hAnsi="Helvetica"/>
            <w:sz w:val="22"/>
            <w:szCs w:val="22"/>
          </w:rPr>
          <w:t xml:space="preserve"> using a greedy search to maximize MI values. At each step of elongation all the possible degenerate nucleotides and both base pairing states for the new position are evaluated. The</w:t>
        </w:r>
        <w:r>
          <w:rPr>
            <w:rFonts w:ascii="Helvetica" w:hAnsi="Helvetica"/>
            <w:sz w:val="22"/>
            <w:szCs w:val="22"/>
          </w:rPr>
          <w:t>refore, the optimized</w:t>
        </w:r>
        <w:r w:rsidRPr="00F32E5B">
          <w:rPr>
            <w:rFonts w:ascii="Helvetica" w:hAnsi="Helvetica"/>
            <w:sz w:val="22"/>
            <w:szCs w:val="22"/>
          </w:rPr>
          <w:t xml:space="preserve"> seed is guaranteed to have the mutual information value not less than </w:t>
        </w:r>
        <w:r>
          <w:rPr>
            <w:rFonts w:ascii="Helvetica" w:hAnsi="Helvetica"/>
            <w:sz w:val="22"/>
            <w:szCs w:val="22"/>
          </w:rPr>
          <w:t>that</w:t>
        </w:r>
        <w:r w:rsidRPr="00F32E5B">
          <w:rPr>
            <w:rFonts w:ascii="Helvetica" w:hAnsi="Helvetica"/>
            <w:sz w:val="22"/>
            <w:szCs w:val="22"/>
          </w:rPr>
          <w:t xml:space="preserve"> of the initial seed.</w:t>
        </w:r>
      </w:ins>
    </w:p>
    <w:p w14:paraId="58CF9959" w14:textId="77777777" w:rsidR="007A126E" w:rsidRPr="00F32E5B" w:rsidRDefault="007A126E" w:rsidP="007A126E">
      <w:pPr>
        <w:rPr>
          <w:ins w:id="384" w:author="Lisa Fish" w:date="2020-01-28T16:08:00Z"/>
          <w:rFonts w:ascii="Helvetica" w:hAnsi="Helvetica"/>
          <w:sz w:val="22"/>
          <w:szCs w:val="22"/>
        </w:rPr>
      </w:pPr>
    </w:p>
    <w:p w14:paraId="2F3AD774" w14:textId="77777777" w:rsidR="007A126E" w:rsidRPr="00F32E5B" w:rsidRDefault="007A126E" w:rsidP="007A126E">
      <w:pPr>
        <w:rPr>
          <w:ins w:id="385" w:author="Lisa Fish" w:date="2020-01-28T16:08:00Z"/>
          <w:rFonts w:ascii="Helvetica" w:hAnsi="Helvetica"/>
          <w:sz w:val="22"/>
          <w:szCs w:val="22"/>
        </w:rPr>
      </w:pPr>
      <w:ins w:id="386" w:author="Lisa Fish" w:date="2020-01-28T16:08:00Z">
        <w:r w:rsidRPr="00F32E5B">
          <w:rPr>
            <w:rFonts w:ascii="Helvetica" w:hAnsi="Helvetica"/>
            <w:i/>
            <w:iCs/>
            <w:sz w:val="22"/>
            <w:szCs w:val="22"/>
          </w:rPr>
          <w:t>Robustness test</w:t>
        </w:r>
        <w:r w:rsidRPr="00F32E5B">
          <w:rPr>
            <w:rFonts w:ascii="Helvetica" w:hAnsi="Helvetica"/>
            <w:sz w:val="22"/>
            <w:szCs w:val="22"/>
          </w:rPr>
          <w:t>: in order to test if the optimized seeds or motifs are robust to changes of the input data, the statistical tests are repeated with down-sampled input data. By default, the tested seed is required to pass  p-value and z-score</w:t>
        </w:r>
        <w:r>
          <w:rPr>
            <w:rFonts w:ascii="Helvetica" w:hAnsi="Helvetica"/>
            <w:sz w:val="22"/>
            <w:szCs w:val="22"/>
          </w:rPr>
          <w:t xml:space="preserve"> thresholds</w:t>
        </w:r>
        <w:r w:rsidRPr="00F32E5B">
          <w:rPr>
            <w:rFonts w:ascii="Helvetica" w:hAnsi="Helvetica"/>
            <w:sz w:val="22"/>
            <w:szCs w:val="22"/>
          </w:rPr>
          <w:t xml:space="preserve"> for at least 6 trials out of 10, where </w:t>
        </w:r>
        <w:r>
          <w:rPr>
            <w:rFonts w:ascii="Helvetica" w:hAnsi="Helvetica"/>
            <w:sz w:val="22"/>
            <w:szCs w:val="22"/>
          </w:rPr>
          <w:t>in</w:t>
        </w:r>
        <w:r w:rsidRPr="00F32E5B">
          <w:rPr>
            <w:rFonts w:ascii="Helvetica" w:hAnsi="Helvetica"/>
            <w:sz w:val="22"/>
            <w:szCs w:val="22"/>
          </w:rPr>
          <w:t xml:space="preserve"> each trial only 2/3 of the input data is retained. </w:t>
        </w:r>
      </w:ins>
    </w:p>
    <w:p w14:paraId="7F685B19" w14:textId="77777777" w:rsidR="007A126E" w:rsidRPr="00F32E5B" w:rsidRDefault="007A126E" w:rsidP="007A126E">
      <w:pPr>
        <w:rPr>
          <w:ins w:id="387" w:author="Lisa Fish" w:date="2020-01-28T16:08:00Z"/>
          <w:rFonts w:ascii="Helvetica" w:hAnsi="Helvetica"/>
          <w:sz w:val="22"/>
          <w:szCs w:val="22"/>
        </w:rPr>
      </w:pPr>
    </w:p>
    <w:p w14:paraId="617BC5BE" w14:textId="77777777" w:rsidR="007A126E" w:rsidRPr="00F32E5B" w:rsidRDefault="007A126E" w:rsidP="007A126E">
      <w:pPr>
        <w:rPr>
          <w:ins w:id="388" w:author="Lisa Fish" w:date="2020-01-28T16:08:00Z"/>
          <w:rFonts w:ascii="Helvetica" w:hAnsi="Helvetica"/>
          <w:sz w:val="22"/>
          <w:szCs w:val="22"/>
        </w:rPr>
      </w:pPr>
      <w:ins w:id="389" w:author="Lisa Fish" w:date="2020-01-28T16:08:00Z">
        <w:r w:rsidRPr="00F32E5B">
          <w:rPr>
            <w:rFonts w:ascii="Helvetica" w:hAnsi="Helvetica"/>
            <w:i/>
            <w:iCs/>
            <w:sz w:val="22"/>
            <w:szCs w:val="22"/>
          </w:rPr>
          <w:t>Implementation and availability</w:t>
        </w:r>
        <w:r w:rsidRPr="00F32E5B">
          <w:rPr>
            <w:rFonts w:ascii="Helvetica" w:hAnsi="Helvetica"/>
            <w:sz w:val="22"/>
            <w:szCs w:val="22"/>
          </w:rPr>
          <w:t>: pyTEISER</w:t>
        </w:r>
        <w:r w:rsidRPr="00F32E5B" w:rsidDel="00EC2F27">
          <w:rPr>
            <w:rFonts w:ascii="Helvetica" w:hAnsi="Helvetica"/>
            <w:sz w:val="22"/>
            <w:szCs w:val="22"/>
          </w:rPr>
          <w:t xml:space="preserve"> </w:t>
        </w:r>
        <w:r w:rsidRPr="00F32E5B">
          <w:rPr>
            <w:rFonts w:ascii="Helvetica" w:hAnsi="Helvetica"/>
            <w:sz w:val="22"/>
            <w:szCs w:val="22"/>
          </w:rPr>
          <w:t>is written in Python 3.7 and requires numba compiler for efficient performance. The source code is available at https://github.com/goodarzilab/pyteiser</w:t>
        </w:r>
      </w:ins>
    </w:p>
    <w:p w14:paraId="645DE702" w14:textId="77777777" w:rsidR="007A126E" w:rsidRPr="00F32E5B" w:rsidRDefault="007A126E" w:rsidP="007A126E">
      <w:pPr>
        <w:rPr>
          <w:ins w:id="390" w:author="Lisa Fish" w:date="2020-01-28T16:08:00Z"/>
          <w:rFonts w:ascii="Helvetica" w:hAnsi="Helvetica"/>
          <w:sz w:val="22"/>
          <w:szCs w:val="22"/>
        </w:rPr>
      </w:pPr>
    </w:p>
    <w:p w14:paraId="01742188" w14:textId="77777777" w:rsidR="007A126E" w:rsidRPr="00F32E5B" w:rsidRDefault="007A126E" w:rsidP="007A126E">
      <w:pPr>
        <w:rPr>
          <w:ins w:id="391" w:author="Lisa Fish" w:date="2020-01-28T16:08:00Z"/>
          <w:rFonts w:ascii="Helvetica" w:hAnsi="Helvetica"/>
          <w:sz w:val="22"/>
          <w:szCs w:val="22"/>
        </w:rPr>
      </w:pPr>
    </w:p>
    <w:p w14:paraId="4FEACCFF" w14:textId="77777777" w:rsidR="007A126E" w:rsidRPr="008B5975" w:rsidRDefault="007A126E" w:rsidP="00B07CE8">
      <w:pPr>
        <w:ind w:firstLine="720"/>
        <w:rPr>
          <w:rFonts w:ascii="Helvetica" w:hAnsi="Helvetica" w:cs="Arial"/>
          <w:sz w:val="22"/>
        </w:rPr>
      </w:pPr>
    </w:p>
    <w:p w14:paraId="2239B64C" w14:textId="77777777" w:rsidR="005A14A8" w:rsidRPr="008B5975" w:rsidRDefault="005A14A8">
      <w:pPr>
        <w:rPr>
          <w:rFonts w:ascii="Helvetica" w:hAnsi="Helvetica" w:cs="Arial"/>
          <w:sz w:val="22"/>
        </w:rPr>
      </w:pPr>
    </w:p>
    <w:p w14:paraId="03B6DF04" w14:textId="6F069B09" w:rsidR="00A36C4A" w:rsidRPr="008B5975" w:rsidRDefault="00A36C4A">
      <w:pPr>
        <w:rPr>
          <w:rFonts w:ascii="Helvetica" w:hAnsi="Helvetica" w:cs="Arial"/>
          <w:b/>
          <w:sz w:val="22"/>
        </w:rPr>
      </w:pPr>
      <w:r w:rsidRPr="008B5975">
        <w:rPr>
          <w:rFonts w:ascii="Helvetica" w:hAnsi="Helvetica" w:cs="Arial"/>
          <w:b/>
          <w:sz w:val="22"/>
        </w:rPr>
        <w:t>Statistics</w:t>
      </w:r>
    </w:p>
    <w:p w14:paraId="7EE98ED0" w14:textId="07621940" w:rsidR="00EE1231" w:rsidRPr="008B5975" w:rsidRDefault="001458FC" w:rsidP="000C2C9F">
      <w:pPr>
        <w:rPr>
          <w:rFonts w:ascii="Helvetica" w:hAnsi="Helvetica" w:cs="Arial"/>
          <w:sz w:val="22"/>
        </w:rPr>
      </w:pPr>
      <w:r w:rsidRPr="008B5975">
        <w:rPr>
          <w:rFonts w:ascii="Helvetica" w:hAnsi="Helvetica" w:cs="Arial"/>
          <w:sz w:val="22"/>
        </w:rPr>
        <w:t xml:space="preserve">The relevant statistical tests </w:t>
      </w:r>
      <w:r w:rsidR="007445EB" w:rsidRPr="008B5975">
        <w:rPr>
          <w:rFonts w:ascii="Helvetica" w:hAnsi="Helvetica" w:cs="Arial"/>
          <w:sz w:val="22"/>
        </w:rPr>
        <w:t xml:space="preserve">for each sup-plot </w:t>
      </w:r>
      <w:r w:rsidRPr="008B5975">
        <w:rPr>
          <w:rFonts w:ascii="Helvetica" w:hAnsi="Helvetica" w:cs="Arial"/>
          <w:sz w:val="22"/>
        </w:rPr>
        <w:t xml:space="preserve">are included </w:t>
      </w:r>
      <w:r w:rsidR="009811B0" w:rsidRPr="008B5975">
        <w:rPr>
          <w:rFonts w:ascii="Helvetica" w:hAnsi="Helvetica" w:cs="Arial"/>
          <w:sz w:val="22"/>
        </w:rPr>
        <w:t>in the legends.</w:t>
      </w:r>
    </w:p>
    <w:p w14:paraId="0A838E23" w14:textId="77777777" w:rsidR="001346DF" w:rsidRPr="008B5975" w:rsidRDefault="001346DF" w:rsidP="000C2C9F">
      <w:pPr>
        <w:ind w:firstLine="720"/>
        <w:rPr>
          <w:rFonts w:ascii="Helvetica" w:hAnsi="Helvetica" w:cs="Arial"/>
          <w:b/>
          <w:sz w:val="22"/>
        </w:rPr>
      </w:pPr>
    </w:p>
    <w:p w14:paraId="6118B09B" w14:textId="19976A8C" w:rsidR="00EE1231" w:rsidRPr="008B5975" w:rsidRDefault="00EE1231">
      <w:pPr>
        <w:rPr>
          <w:rFonts w:ascii="Helvetica" w:hAnsi="Helvetica" w:cs="Arial"/>
          <w:b/>
          <w:sz w:val="22"/>
        </w:rPr>
      </w:pPr>
      <w:r w:rsidRPr="008B5975">
        <w:rPr>
          <w:rFonts w:ascii="Helvetica" w:hAnsi="Helvetica" w:cs="Arial"/>
          <w:b/>
          <w:sz w:val="22"/>
        </w:rPr>
        <w:t>Data Availabilty</w:t>
      </w:r>
    </w:p>
    <w:p w14:paraId="0B3C0BA5" w14:textId="258FF42B" w:rsidR="00EE1231" w:rsidRDefault="00EE1231">
      <w:pPr>
        <w:rPr>
          <w:rFonts w:ascii="Helvetica" w:hAnsi="Helvetica" w:cs="Arial"/>
          <w:sz w:val="22"/>
        </w:rPr>
      </w:pPr>
      <w:r w:rsidRPr="008B5975">
        <w:rPr>
          <w:rFonts w:ascii="Helvetica" w:hAnsi="Helvetica" w:cs="Arial"/>
          <w:sz w:val="22"/>
        </w:rPr>
        <w:t>All sequencing data have been deposited in the GEO database under the accession number GSE</w:t>
      </w:r>
      <w:r w:rsidR="001259EE" w:rsidRPr="008B5975">
        <w:rPr>
          <w:rFonts w:ascii="Helvetica" w:hAnsi="Helvetica" w:cs="Arial"/>
          <w:sz w:val="22"/>
        </w:rPr>
        <w:t xml:space="preserve"> TBD</w:t>
      </w:r>
    </w:p>
    <w:p w14:paraId="794F8E64" w14:textId="77777777" w:rsidR="00B0708C" w:rsidRDefault="00B0708C">
      <w:pPr>
        <w:rPr>
          <w:rFonts w:ascii="Helvetica" w:hAnsi="Helvetica" w:cs="Arial"/>
          <w:sz w:val="22"/>
        </w:rPr>
      </w:pPr>
    </w:p>
    <w:p w14:paraId="7C168471" w14:textId="77777777" w:rsidR="00B0708C" w:rsidRPr="008B5975" w:rsidRDefault="00B0708C">
      <w:pPr>
        <w:rPr>
          <w:rFonts w:ascii="Helvetica" w:hAnsi="Helvetica" w:cs="Arial"/>
          <w:sz w:val="22"/>
        </w:rPr>
      </w:pPr>
    </w:p>
    <w:p w14:paraId="7AC0D52A" w14:textId="77777777" w:rsidR="00BF4689" w:rsidRPr="008B5975" w:rsidRDefault="00BF4689">
      <w:pPr>
        <w:rPr>
          <w:rFonts w:ascii="Helvetica" w:hAnsi="Helvetica" w:cs="Arial"/>
          <w:sz w:val="22"/>
        </w:rPr>
      </w:pPr>
    </w:p>
    <w:p w14:paraId="52BE9F7F" w14:textId="2C920827" w:rsidR="00BF4689" w:rsidRPr="00B0708C" w:rsidRDefault="006753C6">
      <w:pPr>
        <w:rPr>
          <w:rFonts w:ascii="Helvetica" w:eastAsia="Times New Roman" w:hAnsi="Helvetica" w:cs="Arial"/>
          <w:b/>
          <w:color w:val="222222"/>
          <w:sz w:val="22"/>
          <w:szCs w:val="22"/>
          <w:shd w:val="clear" w:color="auto" w:fill="FFFFFF"/>
        </w:rPr>
      </w:pPr>
      <w:r w:rsidRPr="00B0708C">
        <w:rPr>
          <w:rFonts w:ascii="Helvetica" w:eastAsia="Times New Roman" w:hAnsi="Helvetica" w:cs="Arial"/>
          <w:b/>
          <w:color w:val="222222"/>
          <w:sz w:val="22"/>
          <w:szCs w:val="22"/>
          <w:shd w:val="clear" w:color="auto" w:fill="FFFFFF"/>
        </w:rPr>
        <w:t>R</w:t>
      </w:r>
      <w:r w:rsidR="00B0708C">
        <w:rPr>
          <w:rFonts w:ascii="Helvetica" w:eastAsia="Times New Roman" w:hAnsi="Helvetica" w:cs="Arial"/>
          <w:b/>
          <w:color w:val="222222"/>
          <w:sz w:val="22"/>
          <w:szCs w:val="22"/>
          <w:shd w:val="clear" w:color="auto" w:fill="FFFFFF"/>
        </w:rPr>
        <w:t>eferences</w:t>
      </w:r>
    </w:p>
    <w:p w14:paraId="477F3186" w14:textId="36F10B8C" w:rsidR="00327CF6" w:rsidRPr="009215DF" w:rsidRDefault="008B5975" w:rsidP="001D187E">
      <w:pPr>
        <w:pStyle w:val="Bibliography"/>
        <w:rPr>
          <w:rFonts w:ascii="Helvetica" w:hAnsi="Helvetica"/>
          <w:sz w:val="22"/>
          <w:szCs w:val="22"/>
        </w:rPr>
      </w:pPr>
      <w:r w:rsidRPr="009215DF">
        <w:rPr>
          <w:rFonts w:ascii="Helvetica" w:eastAsia="Times New Roman" w:hAnsi="Helvetica" w:cs="Arial"/>
          <w:b/>
          <w:color w:val="222222"/>
          <w:sz w:val="22"/>
          <w:szCs w:val="22"/>
          <w:shd w:val="clear" w:color="auto" w:fill="FFFFFF"/>
        </w:rPr>
        <w:fldChar w:fldCharType="begin"/>
      </w:r>
      <w:r w:rsidR="000E303D" w:rsidRPr="009215DF">
        <w:rPr>
          <w:rFonts w:ascii="Helvetica" w:eastAsia="Times New Roman" w:hAnsi="Helvetica" w:cs="Arial"/>
          <w:b/>
          <w:color w:val="222222"/>
          <w:sz w:val="22"/>
          <w:szCs w:val="22"/>
          <w:shd w:val="clear" w:color="auto" w:fill="FFFFFF"/>
        </w:rPr>
        <w:instrText xml:space="preserve"> ADDIN ZOTERO_BIBL {"uncited":[],"omitted":[],"custom":[]} CSL_BIBLIOGRAPHY </w:instrText>
      </w:r>
      <w:r w:rsidRPr="009215DF">
        <w:rPr>
          <w:rFonts w:ascii="Helvetica" w:eastAsia="Times New Roman" w:hAnsi="Helvetica" w:cs="Arial"/>
          <w:b/>
          <w:color w:val="222222"/>
          <w:sz w:val="22"/>
          <w:szCs w:val="22"/>
          <w:shd w:val="clear" w:color="auto" w:fill="FFFFFF"/>
        </w:rPr>
        <w:fldChar w:fldCharType="separate"/>
      </w:r>
      <w:r w:rsidR="00327CF6" w:rsidRPr="009215DF">
        <w:rPr>
          <w:rFonts w:ascii="Helvetica" w:hAnsi="Helvetica"/>
          <w:sz w:val="22"/>
          <w:szCs w:val="22"/>
        </w:rPr>
        <w:t xml:space="preserve">Alajati, A., Sausgruber, N., Aceto, N., Duss, S., Sarret, S., Voshol, H., Bonenfant, D., and Bentires-Alj, M. (2013). Mammary tumor formation and metastasis evoked by a HER2 splice variant. Cancer Res. </w:t>
      </w:r>
      <w:r w:rsidR="00327CF6" w:rsidRPr="009215DF">
        <w:rPr>
          <w:rFonts w:ascii="Helvetica" w:hAnsi="Helvetica"/>
          <w:i/>
          <w:iCs/>
          <w:sz w:val="22"/>
          <w:szCs w:val="22"/>
        </w:rPr>
        <w:t>73</w:t>
      </w:r>
      <w:r w:rsidR="00327CF6" w:rsidRPr="009215DF">
        <w:rPr>
          <w:rFonts w:ascii="Helvetica" w:hAnsi="Helvetica"/>
          <w:sz w:val="22"/>
          <w:szCs w:val="22"/>
        </w:rPr>
        <w:t>, 5320–5327.</w:t>
      </w:r>
    </w:p>
    <w:p w14:paraId="759BC927"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Anastasi, S., Lamberti, D., Alemà, S., and Segatto, O. (2016). Regulation of the ErbB network by the MIG6 feedback loop in physiology, tumor suppression and responses to oncogene-targeted therapeutics. Semin. Cell Dev. Biol. </w:t>
      </w:r>
      <w:r w:rsidRPr="009215DF">
        <w:rPr>
          <w:rFonts w:ascii="Helvetica" w:hAnsi="Helvetica"/>
          <w:i/>
          <w:iCs/>
          <w:sz w:val="22"/>
          <w:szCs w:val="22"/>
        </w:rPr>
        <w:t>50</w:t>
      </w:r>
      <w:r w:rsidRPr="009215DF">
        <w:rPr>
          <w:rFonts w:ascii="Helvetica" w:hAnsi="Helvetica"/>
          <w:sz w:val="22"/>
          <w:szCs w:val="22"/>
        </w:rPr>
        <w:t>, 115–124.</w:t>
      </w:r>
    </w:p>
    <w:p w14:paraId="7480D773"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Anczuków, O., and Krainer, A.R. (2016). Splicing-factor alterations in cancers. RNA N. Y. N </w:t>
      </w:r>
      <w:r w:rsidRPr="009215DF">
        <w:rPr>
          <w:rFonts w:ascii="Helvetica" w:hAnsi="Helvetica"/>
          <w:i/>
          <w:iCs/>
          <w:sz w:val="22"/>
          <w:szCs w:val="22"/>
        </w:rPr>
        <w:t>22</w:t>
      </w:r>
      <w:r w:rsidRPr="009215DF">
        <w:rPr>
          <w:rFonts w:ascii="Helvetica" w:hAnsi="Helvetica"/>
          <w:sz w:val="22"/>
          <w:szCs w:val="22"/>
        </w:rPr>
        <w:t>, 1285–1301.</w:t>
      </w:r>
    </w:p>
    <w:p w14:paraId="0DD64167"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Anczuków, O., Akerman, M., Cléry, A., Wu, J., Shen, C., Shirole, N.H., Raimer, A., Sun, S., Jensen, M.A., Hua, Y., et al. (2015). SRSF1-Regulated Alternative Splicing in Breast Cancer. Mol. Cell </w:t>
      </w:r>
      <w:r w:rsidRPr="009215DF">
        <w:rPr>
          <w:rFonts w:ascii="Helvetica" w:hAnsi="Helvetica"/>
          <w:i/>
          <w:iCs/>
          <w:sz w:val="22"/>
          <w:szCs w:val="22"/>
        </w:rPr>
        <w:t>60</w:t>
      </w:r>
      <w:r w:rsidRPr="009215DF">
        <w:rPr>
          <w:rFonts w:ascii="Helvetica" w:hAnsi="Helvetica"/>
          <w:sz w:val="22"/>
          <w:szCs w:val="22"/>
        </w:rPr>
        <w:t>, 105–117.</w:t>
      </w:r>
    </w:p>
    <w:p w14:paraId="6F97D22C"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Bemmo, A., Dias, C., Rose, A.A.N., Russo, C., Siegel, P., and Majewski, J. (2010). Exon-level transcriptome profiling in murine breast cancer reveals splicing changes specific to tumors with different metastatic abilities. PloS One </w:t>
      </w:r>
      <w:r w:rsidRPr="009215DF">
        <w:rPr>
          <w:rFonts w:ascii="Helvetica" w:hAnsi="Helvetica"/>
          <w:i/>
          <w:iCs/>
          <w:sz w:val="22"/>
          <w:szCs w:val="22"/>
        </w:rPr>
        <w:t>5</w:t>
      </w:r>
      <w:r w:rsidRPr="009215DF">
        <w:rPr>
          <w:rFonts w:ascii="Helvetica" w:hAnsi="Helvetica"/>
          <w:sz w:val="22"/>
          <w:szCs w:val="22"/>
        </w:rPr>
        <w:t>, e11981.</w:t>
      </w:r>
    </w:p>
    <w:p w14:paraId="2E66E64F"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Black, D.L., Chabot, B., and Steitz, J.A. (1985). U2 as well as U1 small nuclear ribonucleoproteins are involved in premessenger RNA splicing. Cell </w:t>
      </w:r>
      <w:r w:rsidRPr="009215DF">
        <w:rPr>
          <w:rFonts w:ascii="Helvetica" w:hAnsi="Helvetica"/>
          <w:i/>
          <w:iCs/>
          <w:sz w:val="22"/>
          <w:szCs w:val="22"/>
        </w:rPr>
        <w:t>42</w:t>
      </w:r>
      <w:r w:rsidRPr="009215DF">
        <w:rPr>
          <w:rFonts w:ascii="Helvetica" w:hAnsi="Helvetica"/>
          <w:sz w:val="22"/>
          <w:szCs w:val="22"/>
        </w:rPr>
        <w:t>, 737–750.</w:t>
      </w:r>
    </w:p>
    <w:p w14:paraId="3C9E3626"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lastRenderedPageBreak/>
        <w:t xml:space="preserve">Brown, R.L., Reinke, L.M., Damerow, M.S., Perez, D., Chodosh, L.A., Yang, J., and Cheng, C. (2011). CD44 splice isoform switching in human  and mouse epithelium is essential  for epithelial-mesenchymal transition  and breast cancer progression. J. Clin. Invest. </w:t>
      </w:r>
      <w:r w:rsidRPr="009215DF">
        <w:rPr>
          <w:rFonts w:ascii="Helvetica" w:hAnsi="Helvetica"/>
          <w:i/>
          <w:iCs/>
          <w:sz w:val="22"/>
          <w:szCs w:val="22"/>
        </w:rPr>
        <w:t>121</w:t>
      </w:r>
      <w:r w:rsidRPr="009215DF">
        <w:rPr>
          <w:rFonts w:ascii="Helvetica" w:hAnsi="Helvetica"/>
          <w:sz w:val="22"/>
          <w:szCs w:val="22"/>
        </w:rPr>
        <w:t>, 1064–1074.</w:t>
      </w:r>
    </w:p>
    <w:p w14:paraId="1C90144B"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Curtis, C., Shah, S.P., Chin, S.-F., Turashvili, G., Rueda, O.M., Dunning, M.J., Speed, D., Lynch, A.G., Samarajiwa, S., Yuan, Y., et al. (2012). The genomic and transcriptomic architecture of 2,000 breast tumours reveals novel subgroups. Nature </w:t>
      </w:r>
      <w:r w:rsidRPr="009215DF">
        <w:rPr>
          <w:rFonts w:ascii="Helvetica" w:hAnsi="Helvetica"/>
          <w:i/>
          <w:iCs/>
          <w:sz w:val="22"/>
          <w:szCs w:val="22"/>
        </w:rPr>
        <w:t>486</w:t>
      </w:r>
      <w:r w:rsidRPr="009215DF">
        <w:rPr>
          <w:rFonts w:ascii="Helvetica" w:hAnsi="Helvetica"/>
          <w:sz w:val="22"/>
          <w:szCs w:val="22"/>
        </w:rPr>
        <w:t>, 346–352.</w:t>
      </w:r>
    </w:p>
    <w:p w14:paraId="5E673578"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Dorman, S.N., Viner, C., and Rogan, P.K. (2014). Splicing mutation analysis reveals previously unrecognized pathways in lymph node-invasive breast cancer. Sci. Rep. </w:t>
      </w:r>
      <w:r w:rsidRPr="009215DF">
        <w:rPr>
          <w:rFonts w:ascii="Helvetica" w:hAnsi="Helvetica"/>
          <w:i/>
          <w:iCs/>
          <w:sz w:val="22"/>
          <w:szCs w:val="22"/>
        </w:rPr>
        <w:t>4</w:t>
      </w:r>
      <w:r w:rsidRPr="009215DF">
        <w:rPr>
          <w:rFonts w:ascii="Helvetica" w:hAnsi="Helvetica"/>
          <w:sz w:val="22"/>
          <w:szCs w:val="22"/>
        </w:rPr>
        <w:t>, 7063.</w:t>
      </w:r>
    </w:p>
    <w:p w14:paraId="387B2D96"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Dvinge, H. (2018). Regulation of alternative mRNA splicing: old players and new perspectives. FEBS Lett. </w:t>
      </w:r>
      <w:r w:rsidRPr="009215DF">
        <w:rPr>
          <w:rFonts w:ascii="Helvetica" w:hAnsi="Helvetica"/>
          <w:i/>
          <w:iCs/>
          <w:sz w:val="22"/>
          <w:szCs w:val="22"/>
        </w:rPr>
        <w:t>592</w:t>
      </w:r>
      <w:r w:rsidRPr="009215DF">
        <w:rPr>
          <w:rFonts w:ascii="Helvetica" w:hAnsi="Helvetica"/>
          <w:sz w:val="22"/>
          <w:szCs w:val="22"/>
        </w:rPr>
        <w:t>, 2987–3006.</w:t>
      </w:r>
    </w:p>
    <w:p w14:paraId="6890AA08"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El Marabti, E., and Younis, I. (2018). The Cancer Spliceome: Reprograming of Alternative Splicing in Cancer. Front. Mol. Biosci. </w:t>
      </w:r>
      <w:r w:rsidRPr="009215DF">
        <w:rPr>
          <w:rFonts w:ascii="Helvetica" w:hAnsi="Helvetica"/>
          <w:i/>
          <w:iCs/>
          <w:sz w:val="22"/>
          <w:szCs w:val="22"/>
        </w:rPr>
        <w:t>5</w:t>
      </w:r>
      <w:r w:rsidRPr="009215DF">
        <w:rPr>
          <w:rFonts w:ascii="Helvetica" w:hAnsi="Helvetica"/>
          <w:sz w:val="22"/>
          <w:szCs w:val="22"/>
        </w:rPr>
        <w:t>.</w:t>
      </w:r>
    </w:p>
    <w:p w14:paraId="10D7ED3F"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Fica, S.M., and Nagai, K. (2017). Cryo-electron microscopy snapshots of the spliceosome: structural insights into a dynamic ribonucleoprotein machine. Nat. Struct. Mol. Biol. </w:t>
      </w:r>
      <w:r w:rsidRPr="009215DF">
        <w:rPr>
          <w:rFonts w:ascii="Helvetica" w:hAnsi="Helvetica"/>
          <w:i/>
          <w:iCs/>
          <w:sz w:val="22"/>
          <w:szCs w:val="22"/>
        </w:rPr>
        <w:t>24</w:t>
      </w:r>
      <w:r w:rsidRPr="009215DF">
        <w:rPr>
          <w:rFonts w:ascii="Helvetica" w:hAnsi="Helvetica"/>
          <w:sz w:val="22"/>
          <w:szCs w:val="22"/>
        </w:rPr>
        <w:t>, 791–799.</w:t>
      </w:r>
    </w:p>
    <w:p w14:paraId="46B5326C"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Goodarzi, H., Najafabadi, H.S., Oikonomou, P., Greco, T.M., Fish, L., Salavati, R., Cristea, I.M., and Tavazoie, S. (2012a). Systematic discovery of structural elements governing stability of mammalian messenger RNAs. Nature </w:t>
      </w:r>
      <w:r w:rsidRPr="009215DF">
        <w:rPr>
          <w:rFonts w:ascii="Helvetica" w:hAnsi="Helvetica"/>
          <w:i/>
          <w:iCs/>
          <w:sz w:val="22"/>
          <w:szCs w:val="22"/>
        </w:rPr>
        <w:t>485</w:t>
      </w:r>
      <w:r w:rsidRPr="009215DF">
        <w:rPr>
          <w:rFonts w:ascii="Helvetica" w:hAnsi="Helvetica"/>
          <w:sz w:val="22"/>
          <w:szCs w:val="22"/>
        </w:rPr>
        <w:t>, 264–268.</w:t>
      </w:r>
    </w:p>
    <w:p w14:paraId="305C3D57"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Goodarzi, H., Najafabadi, H.S., Oikonomou, P., Greco, T.M., Fish, L., Salavati, R., Cristea, I.M., and Tavazoie, S. (2012b). Systematic discovery of structural elements governing stability of mammalian messenger RNAs. Nature </w:t>
      </w:r>
      <w:r w:rsidRPr="009215DF">
        <w:rPr>
          <w:rFonts w:ascii="Helvetica" w:hAnsi="Helvetica"/>
          <w:i/>
          <w:iCs/>
          <w:sz w:val="22"/>
          <w:szCs w:val="22"/>
        </w:rPr>
        <w:t>485</w:t>
      </w:r>
      <w:r w:rsidRPr="009215DF">
        <w:rPr>
          <w:rFonts w:ascii="Helvetica" w:hAnsi="Helvetica"/>
          <w:sz w:val="22"/>
          <w:szCs w:val="22"/>
        </w:rPr>
        <w:t>, 264–268.</w:t>
      </w:r>
    </w:p>
    <w:p w14:paraId="5DA9FFDB"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Goodarzi, H., Zhang, S., Buss, C.G., Fish, L., Tavazoie, S., and Tavazoie, S.F. (2014). Metastasis-suppressor transcript destabilization through TARBP2 binding of mRNA hairpins. Nature </w:t>
      </w:r>
      <w:r w:rsidRPr="009215DF">
        <w:rPr>
          <w:rFonts w:ascii="Helvetica" w:hAnsi="Helvetica"/>
          <w:i/>
          <w:iCs/>
          <w:sz w:val="22"/>
          <w:szCs w:val="22"/>
        </w:rPr>
        <w:t>513</w:t>
      </w:r>
      <w:r w:rsidRPr="009215DF">
        <w:rPr>
          <w:rFonts w:ascii="Helvetica" w:hAnsi="Helvetica"/>
          <w:sz w:val="22"/>
          <w:szCs w:val="22"/>
        </w:rPr>
        <w:t>, 256–260.</w:t>
      </w:r>
    </w:p>
    <w:p w14:paraId="5DC958D0"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Harvey, S.E., Xu, Y., Lin, X., Gao, X.D., Qiu, Y., Ahn, J., Xiao, X., and Cheng, C. (2018). Coregulation of alternative splicing by hnRNPM and ESRP1 during EMT. RNA N. Y. N </w:t>
      </w:r>
      <w:r w:rsidRPr="009215DF">
        <w:rPr>
          <w:rFonts w:ascii="Helvetica" w:hAnsi="Helvetica"/>
          <w:i/>
          <w:iCs/>
          <w:sz w:val="22"/>
          <w:szCs w:val="22"/>
        </w:rPr>
        <w:t>24</w:t>
      </w:r>
      <w:r w:rsidRPr="009215DF">
        <w:rPr>
          <w:rFonts w:ascii="Helvetica" w:hAnsi="Helvetica"/>
          <w:sz w:val="22"/>
          <w:szCs w:val="22"/>
        </w:rPr>
        <w:t>, 1326–1338.</w:t>
      </w:r>
    </w:p>
    <w:p w14:paraId="1060FEC1"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Hiller, M., Zhang, Z., Backofen, R., and Stamm, S. (2007). Pre-mRNA secondary structures influence exon recognition. PLoS Genet. </w:t>
      </w:r>
      <w:r w:rsidRPr="009215DF">
        <w:rPr>
          <w:rFonts w:ascii="Helvetica" w:hAnsi="Helvetica"/>
          <w:i/>
          <w:iCs/>
          <w:sz w:val="22"/>
          <w:szCs w:val="22"/>
        </w:rPr>
        <w:t>3</w:t>
      </w:r>
      <w:r w:rsidRPr="009215DF">
        <w:rPr>
          <w:rFonts w:ascii="Helvetica" w:hAnsi="Helvetica"/>
          <w:sz w:val="22"/>
          <w:szCs w:val="22"/>
        </w:rPr>
        <w:t>, e204.</w:t>
      </w:r>
    </w:p>
    <w:p w14:paraId="7419E7C2"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Kastner, B., Will, C.L., Stark, H., and Lührmann, R. (2019). Structural Insights into Nuclear pre-mRNA Splicing in Higher Eukaryotes. Cold Spring Harb. Perspect. Biol. a032417.</w:t>
      </w:r>
    </w:p>
    <w:p w14:paraId="20DCFFC7"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Katz, Y., Wang, E.T., Airoldi, E.M., and Burge, C.B. (2010). Analysis and design of RNA sequencing experiments for identifying isoform regulation. Nat. Methods </w:t>
      </w:r>
      <w:r w:rsidRPr="009215DF">
        <w:rPr>
          <w:rFonts w:ascii="Helvetica" w:hAnsi="Helvetica"/>
          <w:i/>
          <w:iCs/>
          <w:sz w:val="22"/>
          <w:szCs w:val="22"/>
        </w:rPr>
        <w:t>7</w:t>
      </w:r>
      <w:r w:rsidRPr="009215DF">
        <w:rPr>
          <w:rFonts w:ascii="Helvetica" w:hAnsi="Helvetica"/>
          <w:sz w:val="22"/>
          <w:szCs w:val="22"/>
        </w:rPr>
        <w:t>, 1009–1015.</w:t>
      </w:r>
    </w:p>
    <w:p w14:paraId="594D4A56"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Katz, Y., Wang, E.T., Silterra, J., Schwartz, S., Wong, B., Thorvaldsdóttir, H., Robinson, J.T., Mesirov, J.P., Airoldi, E.M., and Burge, C.B. (2015). Quantitative visualization of alternative exon expression from RNA-seq data. Bioinformatics </w:t>
      </w:r>
      <w:r w:rsidRPr="009215DF">
        <w:rPr>
          <w:rFonts w:ascii="Helvetica" w:hAnsi="Helvetica"/>
          <w:i/>
          <w:iCs/>
          <w:sz w:val="22"/>
          <w:szCs w:val="22"/>
        </w:rPr>
        <w:t>31</w:t>
      </w:r>
      <w:r w:rsidRPr="009215DF">
        <w:rPr>
          <w:rFonts w:ascii="Helvetica" w:hAnsi="Helvetica"/>
          <w:sz w:val="22"/>
          <w:szCs w:val="22"/>
        </w:rPr>
        <w:t>, 2400–2402.</w:t>
      </w:r>
    </w:p>
    <w:p w14:paraId="0529A54E"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Ke, H., Zhao, L., Zhang, H., Feng, X., Xu, H., Hao, J., Wang, S., Yang, Q., Zou, L., Su, X., et al. (2018). Loss of TDP43 inhibits progression of triple-negative breast cancer in coordination with SRSF3. Proc. Natl. Acad. Sci. U. S. A. </w:t>
      </w:r>
      <w:r w:rsidRPr="009215DF">
        <w:rPr>
          <w:rFonts w:ascii="Helvetica" w:hAnsi="Helvetica"/>
          <w:i/>
          <w:iCs/>
          <w:sz w:val="22"/>
          <w:szCs w:val="22"/>
        </w:rPr>
        <w:t>115</w:t>
      </w:r>
      <w:r w:rsidRPr="009215DF">
        <w:rPr>
          <w:rFonts w:ascii="Helvetica" w:hAnsi="Helvetica"/>
          <w:sz w:val="22"/>
          <w:szCs w:val="22"/>
        </w:rPr>
        <w:t>, E3426–E3435.</w:t>
      </w:r>
    </w:p>
    <w:p w14:paraId="29B74F92"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lastRenderedPageBreak/>
        <w:t xml:space="preserve">Ketema, M., Secades, P., Kreft, M., Nahidiazar, L., Janssen, H., Jalink, K., de Pereda, J.M., and Sonnenberg, A. (2015). The rod domain is not essential for the function of plectin in maintaining tissue integrity. Mol. Biol. Cell </w:t>
      </w:r>
      <w:r w:rsidRPr="009215DF">
        <w:rPr>
          <w:rFonts w:ascii="Helvetica" w:hAnsi="Helvetica"/>
          <w:i/>
          <w:iCs/>
          <w:sz w:val="22"/>
          <w:szCs w:val="22"/>
        </w:rPr>
        <w:t>26</w:t>
      </w:r>
      <w:r w:rsidRPr="009215DF">
        <w:rPr>
          <w:rFonts w:ascii="Helvetica" w:hAnsi="Helvetica"/>
          <w:sz w:val="22"/>
          <w:szCs w:val="22"/>
        </w:rPr>
        <w:t>, 2402–2417.</w:t>
      </w:r>
    </w:p>
    <w:p w14:paraId="78744A49"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Lee, Y., and Rio, D.C. (2015). Mechanisms and Regulation of Alternative Pre-mRNA Splicing. Annu. Rev. Biochem. </w:t>
      </w:r>
      <w:r w:rsidRPr="009215DF">
        <w:rPr>
          <w:rFonts w:ascii="Helvetica" w:hAnsi="Helvetica"/>
          <w:i/>
          <w:iCs/>
          <w:sz w:val="22"/>
          <w:szCs w:val="22"/>
        </w:rPr>
        <w:t>84</w:t>
      </w:r>
      <w:r w:rsidRPr="009215DF">
        <w:rPr>
          <w:rFonts w:ascii="Helvetica" w:hAnsi="Helvetica"/>
          <w:sz w:val="22"/>
          <w:szCs w:val="22"/>
        </w:rPr>
        <w:t>, 291–323.</w:t>
      </w:r>
    </w:p>
    <w:p w14:paraId="2052BFD8"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Marzese, D.M., Manughian-Peter, A.O., Orozco, J.I.J., and Hoon, D.S.B. (2018). Alternative splicing and cancer metastasis: prognostic and therapeutic applications. Clin. Exp. Metastasis </w:t>
      </w:r>
      <w:r w:rsidRPr="009215DF">
        <w:rPr>
          <w:rFonts w:ascii="Helvetica" w:hAnsi="Helvetica"/>
          <w:i/>
          <w:iCs/>
          <w:sz w:val="22"/>
          <w:szCs w:val="22"/>
        </w:rPr>
        <w:t>35</w:t>
      </w:r>
      <w:r w:rsidRPr="009215DF">
        <w:rPr>
          <w:rFonts w:ascii="Helvetica" w:hAnsi="Helvetica"/>
          <w:sz w:val="22"/>
          <w:szCs w:val="22"/>
        </w:rPr>
        <w:t>, 393–402.</w:t>
      </w:r>
    </w:p>
    <w:p w14:paraId="2196758C"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McManus, C.J., and Graveley, B.R. (2011). RNA structure and the mechanisms of alternative splicing. Curr. Opin. Genet. Dev. </w:t>
      </w:r>
      <w:r w:rsidRPr="009215DF">
        <w:rPr>
          <w:rFonts w:ascii="Helvetica" w:hAnsi="Helvetica"/>
          <w:i/>
          <w:iCs/>
          <w:sz w:val="22"/>
          <w:szCs w:val="22"/>
        </w:rPr>
        <w:t>21</w:t>
      </w:r>
      <w:r w:rsidRPr="009215DF">
        <w:rPr>
          <w:rFonts w:ascii="Helvetica" w:hAnsi="Helvetica"/>
          <w:sz w:val="22"/>
          <w:szCs w:val="22"/>
        </w:rPr>
        <w:t>, 373–379.</w:t>
      </w:r>
    </w:p>
    <w:p w14:paraId="2428388E"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Minn, A.J., Kang, Y., Serganova, I., Gupta, G.P., Giri, D.D., Doubrovin, M., Ponomarev, V., Gerald, W.L., Blasberg, R., and Massagué, J. (2005a). Distinct organ-specific metastatic potential of individual breast cancer cells and primary tumors. J. Clin. Invest. </w:t>
      </w:r>
      <w:r w:rsidRPr="009215DF">
        <w:rPr>
          <w:rFonts w:ascii="Helvetica" w:hAnsi="Helvetica"/>
          <w:i/>
          <w:iCs/>
          <w:sz w:val="22"/>
          <w:szCs w:val="22"/>
        </w:rPr>
        <w:t>115</w:t>
      </w:r>
      <w:r w:rsidRPr="009215DF">
        <w:rPr>
          <w:rFonts w:ascii="Helvetica" w:hAnsi="Helvetica"/>
          <w:sz w:val="22"/>
          <w:szCs w:val="22"/>
        </w:rPr>
        <w:t>, 44–55.</w:t>
      </w:r>
    </w:p>
    <w:p w14:paraId="360E5802"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Minn, A.J., Gupta, G.P., Siegel, P.M., Bos, P.D., Shu, W., Giri, D.D., Viale, A., Olshen, A.B., Gerald, W.L., and Massagué, J. (2005b). Genes that mediate breast cancer metastasis to lung. Nature </w:t>
      </w:r>
      <w:r w:rsidRPr="009215DF">
        <w:rPr>
          <w:rFonts w:ascii="Helvetica" w:hAnsi="Helvetica"/>
          <w:i/>
          <w:iCs/>
          <w:sz w:val="22"/>
          <w:szCs w:val="22"/>
        </w:rPr>
        <w:t>436</w:t>
      </w:r>
      <w:r w:rsidRPr="009215DF">
        <w:rPr>
          <w:rFonts w:ascii="Helvetica" w:hAnsi="Helvetica"/>
          <w:sz w:val="22"/>
          <w:szCs w:val="22"/>
        </w:rPr>
        <w:t>, 518–524.</w:t>
      </w:r>
    </w:p>
    <w:p w14:paraId="5F5315F2"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Moffat, J., Grueneberg, D.A., Yang, X., Kim, S.Y., Kloepfer, A.M., Hinkle, G., Piqani, B., Eisenhaure, T.M., Luo, B., Grenier, J.K., et al. (2006). A lentiviral RNAi library for human and mouse genes applied to an arrayed viral high-content screen. Cell </w:t>
      </w:r>
      <w:r w:rsidRPr="009215DF">
        <w:rPr>
          <w:rFonts w:ascii="Helvetica" w:hAnsi="Helvetica"/>
          <w:i/>
          <w:iCs/>
          <w:sz w:val="22"/>
          <w:szCs w:val="22"/>
        </w:rPr>
        <w:t>124</w:t>
      </w:r>
      <w:r w:rsidRPr="009215DF">
        <w:rPr>
          <w:rFonts w:ascii="Helvetica" w:hAnsi="Helvetica"/>
          <w:sz w:val="22"/>
          <w:szCs w:val="22"/>
        </w:rPr>
        <w:t>, 1283–1298.</w:t>
      </w:r>
    </w:p>
    <w:p w14:paraId="117DE139"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Moore, M.J., Zhang, C., Gantman, E.C., Mele, A., Darnell, J.C., and Darnell, R.B. (2014). Mapping Argonaute and conventional RNA-binding protein interactions with RNA at single-nucleotide resolution using HITS-CLIP and CIMS analysis. Nat. Protoc. </w:t>
      </w:r>
      <w:r w:rsidRPr="009215DF">
        <w:rPr>
          <w:rFonts w:ascii="Helvetica" w:hAnsi="Helvetica"/>
          <w:i/>
          <w:iCs/>
          <w:sz w:val="22"/>
          <w:szCs w:val="22"/>
        </w:rPr>
        <w:t>9</w:t>
      </w:r>
      <w:r w:rsidRPr="009215DF">
        <w:rPr>
          <w:rFonts w:ascii="Helvetica" w:hAnsi="Helvetica"/>
          <w:sz w:val="22"/>
          <w:szCs w:val="22"/>
        </w:rPr>
        <w:t>, 263–293.</w:t>
      </w:r>
    </w:p>
    <w:p w14:paraId="2536084C"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Pan, Q., Shai, O., Lee, L.J., Frey, B.J., and Blencowe, B.J. (2008). Deep surveying of alternative splicing complexity in the human transcriptome by high-throughput sequencing. Nat. Genet. </w:t>
      </w:r>
      <w:r w:rsidRPr="009215DF">
        <w:rPr>
          <w:rFonts w:ascii="Helvetica" w:hAnsi="Helvetica"/>
          <w:i/>
          <w:iCs/>
          <w:sz w:val="22"/>
          <w:szCs w:val="22"/>
        </w:rPr>
        <w:t>40</w:t>
      </w:r>
      <w:r w:rsidRPr="009215DF">
        <w:rPr>
          <w:rFonts w:ascii="Helvetica" w:hAnsi="Helvetica"/>
          <w:sz w:val="22"/>
          <w:szCs w:val="22"/>
        </w:rPr>
        <w:t>, 1413–1415.</w:t>
      </w:r>
    </w:p>
    <w:p w14:paraId="24E9151E"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Price, S.R., Evans, P.R., and Nagai, K. (1998). Crystal structure of the spliceosomal U2B"-U2A’ protein complex bound to a fragment of U2 small nuclear RNA. Nature </w:t>
      </w:r>
      <w:r w:rsidRPr="009215DF">
        <w:rPr>
          <w:rFonts w:ascii="Helvetica" w:hAnsi="Helvetica"/>
          <w:i/>
          <w:iCs/>
          <w:sz w:val="22"/>
          <w:szCs w:val="22"/>
        </w:rPr>
        <w:t>394</w:t>
      </w:r>
      <w:r w:rsidRPr="009215DF">
        <w:rPr>
          <w:rFonts w:ascii="Helvetica" w:hAnsi="Helvetica"/>
          <w:sz w:val="22"/>
          <w:szCs w:val="22"/>
        </w:rPr>
        <w:t>, 645–650.</w:t>
      </w:r>
    </w:p>
    <w:p w14:paraId="1CDBDAA5"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Segatto, O., Anastasi, S., and Alemà, S. (2011). Regulation of epidermal growth factor receptor signalling by inducible feedback inhibitors. J. Cell Sci. </w:t>
      </w:r>
      <w:r w:rsidRPr="009215DF">
        <w:rPr>
          <w:rFonts w:ascii="Helvetica" w:hAnsi="Helvetica"/>
          <w:i/>
          <w:iCs/>
          <w:sz w:val="22"/>
          <w:szCs w:val="22"/>
        </w:rPr>
        <w:t>124</w:t>
      </w:r>
      <w:r w:rsidRPr="009215DF">
        <w:rPr>
          <w:rFonts w:ascii="Helvetica" w:hAnsi="Helvetica"/>
          <w:sz w:val="22"/>
          <w:szCs w:val="22"/>
        </w:rPr>
        <w:t>, 1785–1793.</w:t>
      </w:r>
    </w:p>
    <w:p w14:paraId="395FAF01"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Siegfried, Z., and Karni, R. (2018). The role of alternative splicing in cancer drug resistance. Curr. Opin. Genet. Dev. </w:t>
      </w:r>
      <w:r w:rsidRPr="009215DF">
        <w:rPr>
          <w:rFonts w:ascii="Helvetica" w:hAnsi="Helvetica"/>
          <w:i/>
          <w:iCs/>
          <w:sz w:val="22"/>
          <w:szCs w:val="22"/>
        </w:rPr>
        <w:t>48</w:t>
      </w:r>
      <w:r w:rsidRPr="009215DF">
        <w:rPr>
          <w:rFonts w:ascii="Helvetica" w:hAnsi="Helvetica"/>
          <w:sz w:val="22"/>
          <w:szCs w:val="22"/>
        </w:rPr>
        <w:t>, 16–21.</w:t>
      </w:r>
    </w:p>
    <w:p w14:paraId="26C982A5"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Song, X., Zeng, Z., Wei, H., and Wang, Z. (2018). Alternative splicing in cancers: From aberrant regulation to new therapeutics. Semin. Cell Dev. Biol. </w:t>
      </w:r>
      <w:r w:rsidRPr="009215DF">
        <w:rPr>
          <w:rFonts w:ascii="Helvetica" w:hAnsi="Helvetica"/>
          <w:i/>
          <w:iCs/>
          <w:sz w:val="22"/>
          <w:szCs w:val="22"/>
        </w:rPr>
        <w:t>75</w:t>
      </w:r>
      <w:r w:rsidRPr="009215DF">
        <w:rPr>
          <w:rFonts w:ascii="Helvetica" w:hAnsi="Helvetica"/>
          <w:sz w:val="22"/>
          <w:szCs w:val="22"/>
        </w:rPr>
        <w:t>, 13–22.</w:t>
      </w:r>
    </w:p>
    <w:p w14:paraId="1BA5C025"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Sutoh Yoneyama, M., Hatakeyama, S., Habuchi, T., Inoue, T., Nakamura, T., Funyu, T., Wiche, G., Ohyama, C., and Tsuboi, S. (2014). Vimentin intermediate filament and plectin provide a scaffold for invadopodia, facilitating cancer cell invasion and extravasation for metastasis. Eur. J. Cell Biol. </w:t>
      </w:r>
      <w:r w:rsidRPr="009215DF">
        <w:rPr>
          <w:rFonts w:ascii="Helvetica" w:hAnsi="Helvetica"/>
          <w:i/>
          <w:iCs/>
          <w:sz w:val="22"/>
          <w:szCs w:val="22"/>
        </w:rPr>
        <w:t>93</w:t>
      </w:r>
      <w:r w:rsidRPr="009215DF">
        <w:rPr>
          <w:rFonts w:ascii="Helvetica" w:hAnsi="Helvetica"/>
          <w:sz w:val="22"/>
          <w:szCs w:val="22"/>
        </w:rPr>
        <w:t>, 157–169.</w:t>
      </w:r>
    </w:p>
    <w:p w14:paraId="40C91ADE"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lastRenderedPageBreak/>
        <w:t xml:space="preserve">Urbanski, L.M., Leclair, N., and Anczuków, O. (2018). Alternative-splicing defects in cancer: Splicing regulators and their downstream targets, guiding the way to novel cancer therapeutics. Wiley Interdiscip. Rev. RNA </w:t>
      </w:r>
      <w:r w:rsidRPr="009215DF">
        <w:rPr>
          <w:rFonts w:ascii="Helvetica" w:hAnsi="Helvetica"/>
          <w:i/>
          <w:iCs/>
          <w:sz w:val="22"/>
          <w:szCs w:val="22"/>
        </w:rPr>
        <w:t>9</w:t>
      </w:r>
      <w:r w:rsidRPr="009215DF">
        <w:rPr>
          <w:rFonts w:ascii="Helvetica" w:hAnsi="Helvetica"/>
          <w:sz w:val="22"/>
          <w:szCs w:val="22"/>
        </w:rPr>
        <w:t>, e1476.</w:t>
      </w:r>
    </w:p>
    <w:p w14:paraId="7E187ECD"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Wang, E.T., Sandberg, R., Luo, S., Khrebtukova, I., Zhang, L., Mayr, C., Kingsmore, S.F., Schroth, G.P., and Burge, C.B. (2008). Alternative isoform regulation in human tissue transcriptomes. Nature </w:t>
      </w:r>
      <w:r w:rsidRPr="009215DF">
        <w:rPr>
          <w:rFonts w:ascii="Helvetica" w:hAnsi="Helvetica"/>
          <w:i/>
          <w:iCs/>
          <w:sz w:val="22"/>
          <w:szCs w:val="22"/>
        </w:rPr>
        <w:t>456</w:t>
      </w:r>
      <w:r w:rsidRPr="009215DF">
        <w:rPr>
          <w:rFonts w:ascii="Helvetica" w:hAnsi="Helvetica"/>
          <w:sz w:val="22"/>
          <w:szCs w:val="22"/>
        </w:rPr>
        <w:t>, 470–476.</w:t>
      </w:r>
    </w:p>
    <w:p w14:paraId="0CC57B9B"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Williams, S.G., and Hall, K.B. (2014). Binding affinity and cooperativity control U2B</w:t>
      </w:r>
      <w:r w:rsidRPr="009215DF">
        <w:rPr>
          <w:rFonts w:ascii="Helvetica" w:hAnsi="Helvetica" w:hint="eastAsia"/>
          <w:sz w:val="22"/>
          <w:szCs w:val="22"/>
        </w:rPr>
        <w:t>″</w:t>
      </w:r>
      <w:r w:rsidRPr="009215DF">
        <w:rPr>
          <w:rFonts w:ascii="Helvetica" w:hAnsi="Helvetica"/>
          <w:sz w:val="22"/>
          <w:szCs w:val="22"/>
        </w:rPr>
        <w:t>/snRNA/U2A</w:t>
      </w:r>
      <w:r w:rsidRPr="009215DF">
        <w:rPr>
          <w:rFonts w:ascii="Helvetica" w:hAnsi="Helvetica" w:hint="eastAsia"/>
          <w:sz w:val="22"/>
          <w:szCs w:val="22"/>
        </w:rPr>
        <w:t>’</w:t>
      </w:r>
      <w:r w:rsidRPr="009215DF">
        <w:rPr>
          <w:rFonts w:ascii="Helvetica" w:hAnsi="Helvetica"/>
          <w:sz w:val="22"/>
          <w:szCs w:val="22"/>
        </w:rPr>
        <w:t xml:space="preserve"> RNP formation. Biochemistry </w:t>
      </w:r>
      <w:r w:rsidRPr="009215DF">
        <w:rPr>
          <w:rFonts w:ascii="Helvetica" w:hAnsi="Helvetica"/>
          <w:i/>
          <w:iCs/>
          <w:sz w:val="22"/>
          <w:szCs w:val="22"/>
        </w:rPr>
        <w:t>53</w:t>
      </w:r>
      <w:r w:rsidRPr="009215DF">
        <w:rPr>
          <w:rFonts w:ascii="Helvetica" w:hAnsi="Helvetica"/>
          <w:sz w:val="22"/>
          <w:szCs w:val="22"/>
        </w:rPr>
        <w:t>, 3727–3737.</w:t>
      </w:r>
    </w:p>
    <w:p w14:paraId="0F23A9FA"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Wu, J., and Manley, J.L. (1989). Mammalian pre-mRNA branch site selection by U2 snRNP involves base pairing. Genes Dev. </w:t>
      </w:r>
      <w:r w:rsidRPr="009215DF">
        <w:rPr>
          <w:rFonts w:ascii="Helvetica" w:hAnsi="Helvetica"/>
          <w:i/>
          <w:iCs/>
          <w:sz w:val="22"/>
          <w:szCs w:val="22"/>
        </w:rPr>
        <w:t>3</w:t>
      </w:r>
      <w:r w:rsidRPr="009215DF">
        <w:rPr>
          <w:rFonts w:ascii="Helvetica" w:hAnsi="Helvetica"/>
          <w:sz w:val="22"/>
          <w:szCs w:val="22"/>
        </w:rPr>
        <w:t>, 1553–1561.</w:t>
      </w:r>
    </w:p>
    <w:p w14:paraId="663C85EE"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Xu, Y., Gao, X.D., Lee, J.-H., Huang, H., Tan, H., Ahn, J., Reinke, L.M., Peter, M.E., Feng, Y., Gius, D., et al. (2014). Cell type-restricted activity of hnRNPM promotes breast cancer metastasis via regulating alternative splicing. Genes Dev. </w:t>
      </w:r>
      <w:r w:rsidRPr="009215DF">
        <w:rPr>
          <w:rFonts w:ascii="Helvetica" w:hAnsi="Helvetica"/>
          <w:i/>
          <w:iCs/>
          <w:sz w:val="22"/>
          <w:szCs w:val="22"/>
        </w:rPr>
        <w:t>28</w:t>
      </w:r>
      <w:r w:rsidRPr="009215DF">
        <w:rPr>
          <w:rFonts w:ascii="Helvetica" w:hAnsi="Helvetica"/>
          <w:sz w:val="22"/>
          <w:szCs w:val="22"/>
        </w:rPr>
        <w:t>, 1191–1203.</w:t>
      </w:r>
    </w:p>
    <w:p w14:paraId="3AEAD873"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Zarnegar, B.J., Flynn, R.A., Shen, Y., Do, B.T., Chang, H.Y., and Khavari, P.A. (2016). irCLIP platform for efficient characterization of protein-RNA interactions. Nat. Methods </w:t>
      </w:r>
      <w:r w:rsidRPr="009215DF">
        <w:rPr>
          <w:rFonts w:ascii="Helvetica" w:hAnsi="Helvetica"/>
          <w:i/>
          <w:iCs/>
          <w:sz w:val="22"/>
          <w:szCs w:val="22"/>
        </w:rPr>
        <w:t>13</w:t>
      </w:r>
      <w:r w:rsidRPr="009215DF">
        <w:rPr>
          <w:rFonts w:ascii="Helvetica" w:hAnsi="Helvetica"/>
          <w:sz w:val="22"/>
          <w:szCs w:val="22"/>
        </w:rPr>
        <w:t>, 489–492.</w:t>
      </w:r>
    </w:p>
    <w:p w14:paraId="5E7E7736" w14:textId="77777777" w:rsidR="00327CF6" w:rsidRPr="009215DF" w:rsidRDefault="00327CF6" w:rsidP="001D187E">
      <w:pPr>
        <w:pStyle w:val="Bibliography"/>
        <w:rPr>
          <w:rFonts w:ascii="Helvetica" w:hAnsi="Helvetica"/>
          <w:sz w:val="22"/>
          <w:szCs w:val="22"/>
        </w:rPr>
      </w:pPr>
      <w:r w:rsidRPr="009215DF">
        <w:rPr>
          <w:rFonts w:ascii="Helvetica" w:hAnsi="Helvetica"/>
          <w:sz w:val="22"/>
          <w:szCs w:val="22"/>
        </w:rPr>
        <w:t xml:space="preserve">Zubradt, M., Gupta, P., Persad, S., Lambowitz, A.M., Weissman, J.S., and Rouskin, S. (2017). DMS-MaPseq for genome-wide or targeted RNA structure probing in vivo. Nat. Methods </w:t>
      </w:r>
      <w:r w:rsidRPr="009215DF">
        <w:rPr>
          <w:rFonts w:ascii="Helvetica" w:hAnsi="Helvetica"/>
          <w:i/>
          <w:iCs/>
          <w:sz w:val="22"/>
          <w:szCs w:val="22"/>
        </w:rPr>
        <w:t>14</w:t>
      </w:r>
      <w:r w:rsidRPr="009215DF">
        <w:rPr>
          <w:rFonts w:ascii="Helvetica" w:hAnsi="Helvetica"/>
          <w:sz w:val="22"/>
          <w:szCs w:val="22"/>
        </w:rPr>
        <w:t>, 75–82.</w:t>
      </w:r>
    </w:p>
    <w:p w14:paraId="7AC96F0D" w14:textId="3BD92589" w:rsidR="008B5975" w:rsidRPr="008B5975" w:rsidRDefault="008B5975">
      <w:pPr>
        <w:rPr>
          <w:rFonts w:ascii="Helvetica" w:eastAsia="Times New Roman" w:hAnsi="Helvetica" w:cs="Arial"/>
          <w:b/>
          <w:color w:val="222222"/>
          <w:sz w:val="20"/>
          <w:szCs w:val="20"/>
          <w:shd w:val="clear" w:color="auto" w:fill="FFFFFF"/>
        </w:rPr>
      </w:pPr>
      <w:r w:rsidRPr="009215DF">
        <w:rPr>
          <w:rFonts w:ascii="Helvetica" w:eastAsia="Times New Roman" w:hAnsi="Helvetica" w:cs="Arial"/>
          <w:b/>
          <w:color w:val="222222"/>
          <w:sz w:val="22"/>
          <w:szCs w:val="22"/>
          <w:shd w:val="clear" w:color="auto" w:fill="FFFFFF"/>
        </w:rPr>
        <w:fldChar w:fldCharType="end"/>
      </w:r>
    </w:p>
    <w:p w14:paraId="4BFD98E5" w14:textId="1262FE7B" w:rsidR="00FC232A" w:rsidRPr="008B5975" w:rsidRDefault="00EE1231" w:rsidP="00EE1231">
      <w:pPr>
        <w:rPr>
          <w:rFonts w:ascii="Helvetica" w:hAnsi="Helvetica" w:cs="Arial"/>
          <w:sz w:val="22"/>
        </w:rPr>
      </w:pPr>
      <w:r w:rsidRPr="008B5975">
        <w:rPr>
          <w:rFonts w:ascii="Helvetica" w:eastAsia="Times New Roman" w:hAnsi="Helvetica" w:cs="Arial"/>
          <w:color w:val="222222"/>
          <w:sz w:val="22"/>
          <w:shd w:val="clear" w:color="auto" w:fill="FFFFFF"/>
        </w:rPr>
        <w:t xml:space="preserve"> </w:t>
      </w:r>
      <w:bookmarkEnd w:id="0"/>
    </w:p>
    <w:sectPr w:rsidR="00FC232A" w:rsidRPr="008B5975" w:rsidSect="0006208F">
      <w:footerReference w:type="even" r:id="rId23"/>
      <w:footerReference w:type="default" r:id="rId24"/>
      <w:pgSz w:w="12240" w:h="15840"/>
      <w:pgMar w:top="1440" w:right="1080" w:bottom="1440" w:left="108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Goodarzi, Hani" w:date="2020-01-06T14:14:00Z" w:initials="GH">
    <w:p w14:paraId="5F84747C" w14:textId="687354C1" w:rsidR="007A126E" w:rsidRDefault="007A126E">
      <w:pPr>
        <w:pStyle w:val="CommentText"/>
      </w:pPr>
      <w:r>
        <w:t>So, not all exons are expressed in MDA cells of course, so the number in the samples are lower.</w:t>
      </w:r>
      <w:r>
        <w:rPr>
          <w:rStyle w:val="CommentReference"/>
        </w:rPr>
        <w:annotationRef/>
      </w:r>
      <w:r>
        <w:t xml:space="preserve"> If you wanna add this too:</w:t>
      </w:r>
    </w:p>
    <w:p w14:paraId="61716AF9" w14:textId="2ABCAD79" w:rsidR="007A126E" w:rsidRDefault="007A126E">
      <w:pPr>
        <w:pStyle w:val="CommentText"/>
      </w:pPr>
      <w:r>
        <w:rPr>
          <w:rFonts w:cs="Arial"/>
          <w:szCs w:val="22"/>
        </w:rPr>
        <w:t>Of the ~1700 exons with SSE elements that are expressed in MDA-231 cells, 40% showed decreased PSI upon SNRPA1 silencing (P=1e-10).</w:t>
      </w:r>
    </w:p>
  </w:comment>
  <w:comment w:id="127" w:author="Lisa Fish" w:date="2020-01-06T16:05:00Z" w:initials="LF">
    <w:p w14:paraId="20004E4F" w14:textId="77777777" w:rsidR="007A126E" w:rsidRDefault="007A126E" w:rsidP="00DA46D2">
      <w:pPr>
        <w:pStyle w:val="CommentText"/>
      </w:pPr>
      <w:r>
        <w:rPr>
          <w:rStyle w:val="CommentReference"/>
        </w:rPr>
        <w:annotationRef/>
      </w:r>
      <w:r>
        <w:t>JINX</w:t>
      </w:r>
    </w:p>
  </w:comment>
  <w:comment w:id="342" w:author="Lisa Fish" w:date="2020-01-04T13:56:00Z" w:initials="LF">
    <w:p w14:paraId="495937FD" w14:textId="0C107CFF" w:rsidR="007A126E" w:rsidRDefault="007A126E">
      <w:pPr>
        <w:pStyle w:val="CommentText"/>
      </w:pPr>
      <w:r>
        <w:rPr>
          <w:rStyle w:val="CommentReference"/>
        </w:rPr>
        <w:annotationRef/>
      </w:r>
      <w:r>
        <w:t>What is secondary ab dilution?</w:t>
      </w:r>
    </w:p>
  </w:comment>
  <w:comment w:id="351" w:author="Lisa Fish" w:date="2020-01-28T16:08:00Z" w:initials="LF">
    <w:p w14:paraId="5F36FDCD" w14:textId="77777777" w:rsidR="007A126E" w:rsidRDefault="007A126E" w:rsidP="007A126E">
      <w:pPr>
        <w:pStyle w:val="CommentText"/>
      </w:pPr>
      <w:r>
        <w:rPr>
          <w:rStyle w:val="CommentReference"/>
        </w:rPr>
        <w:annotationRef/>
      </w:r>
      <w:r>
        <w:t>?</w:t>
      </w:r>
    </w:p>
  </w:comment>
  <w:comment w:id="358" w:author="Lisa Fish" w:date="2020-01-28T16:08:00Z" w:initials="LF">
    <w:p w14:paraId="5BB37F6F" w14:textId="77777777" w:rsidR="007A126E" w:rsidRDefault="007A126E" w:rsidP="007A126E">
      <w:pPr>
        <w:pStyle w:val="CommentText"/>
      </w:pPr>
      <w:r>
        <w:rPr>
          <w:rStyle w:val="CommentReference"/>
        </w:rPr>
        <w:annotationRef/>
      </w:r>
      <w:r>
        <w:t>define</w:t>
      </w:r>
    </w:p>
  </w:comment>
  <w:comment w:id="359" w:author="Lisa Fish" w:date="2020-01-28T16:08:00Z" w:initials="LF">
    <w:p w14:paraId="102CA217" w14:textId="77777777" w:rsidR="007A126E" w:rsidRDefault="007A126E" w:rsidP="007A126E">
      <w:pPr>
        <w:pStyle w:val="CommentText"/>
      </w:pPr>
      <w:r>
        <w:rPr>
          <w:rStyle w:val="CommentReference"/>
        </w:rPr>
        <w:annotationRef/>
      </w:r>
      <w:r>
        <w:t>explain occurrence profile</w:t>
      </w:r>
    </w:p>
  </w:comment>
  <w:comment w:id="360" w:author="Lisa Fish" w:date="2020-01-28T16:08:00Z" w:initials="LF">
    <w:p w14:paraId="1B52FAE3" w14:textId="77777777" w:rsidR="007A126E" w:rsidRDefault="007A126E" w:rsidP="007A126E">
      <w:pPr>
        <w:pStyle w:val="CommentText"/>
      </w:pPr>
      <w:r>
        <w:rPr>
          <w:rStyle w:val="CommentReference"/>
        </w:rPr>
        <w:annotationRef/>
      </w:r>
      <w:r>
        <w:t>what is OR rule</w:t>
      </w:r>
    </w:p>
  </w:comment>
  <w:comment w:id="367" w:author="Lisa Fish" w:date="2020-01-28T16:08:00Z" w:initials="LF">
    <w:p w14:paraId="596FA896" w14:textId="77777777" w:rsidR="007A126E" w:rsidRDefault="007A126E" w:rsidP="007A126E">
      <w:pPr>
        <w:pStyle w:val="CommentText"/>
      </w:pPr>
      <w:r>
        <w:rPr>
          <w:rStyle w:val="CommentReference"/>
        </w:rPr>
        <w:annotationRef/>
      </w:r>
      <w:r>
        <w:t>reference</w:t>
      </w:r>
    </w:p>
  </w:comment>
  <w:comment w:id="371" w:author="Lisa Fish" w:date="2020-01-28T16:08:00Z" w:initials="LF">
    <w:p w14:paraId="2BA35F54" w14:textId="77777777" w:rsidR="007A126E" w:rsidRDefault="007A126E" w:rsidP="007A126E">
      <w:pPr>
        <w:pStyle w:val="CommentText"/>
      </w:pPr>
      <w:r>
        <w:rPr>
          <w:rStyle w:val="CommentReference"/>
        </w:rPr>
        <w:annotationRef/>
      </w:r>
      <w:r>
        <w:t>how are they predefined</w:t>
      </w:r>
    </w:p>
  </w:comment>
  <w:comment w:id="378" w:author="Lisa Fish" w:date="2020-01-28T16:08:00Z" w:initials="LF">
    <w:p w14:paraId="358CF561" w14:textId="77777777" w:rsidR="007A126E" w:rsidRDefault="007A126E" w:rsidP="007A126E">
      <w:pPr>
        <w:pStyle w:val="CommentText"/>
      </w:pPr>
      <w:r>
        <w:rPr>
          <w:rStyle w:val="CommentReference"/>
        </w:rPr>
        <w:annotationRef/>
      </w:r>
      <w:r>
        <w:t>where does this set come from?</w:t>
      </w:r>
    </w:p>
  </w:comment>
  <w:comment w:id="379" w:author="Lisa Fish" w:date="2020-01-28T16:08:00Z" w:initials="LF">
    <w:p w14:paraId="7BAE583C" w14:textId="77777777" w:rsidR="007A126E" w:rsidRDefault="007A126E" w:rsidP="007A126E">
      <w:pPr>
        <w:pStyle w:val="CommentText"/>
      </w:pPr>
      <w:r>
        <w:rPr>
          <w:rStyle w:val="CommentReference"/>
        </w:rPr>
        <w:annotationRef/>
      </w:r>
      <w:r>
        <w:t>how is threshold decided?</w:t>
      </w:r>
    </w:p>
  </w:comment>
  <w:comment w:id="383" w:author="Lisa Fish" w:date="2020-01-28T16:08:00Z" w:initials="LF">
    <w:p w14:paraId="6A7BF95E" w14:textId="77777777" w:rsidR="007A126E" w:rsidRDefault="007A126E" w:rsidP="007A126E">
      <w:pPr>
        <w:pStyle w:val="CommentText"/>
      </w:pPr>
      <w:r>
        <w:rPr>
          <w:rStyle w:val="CommentReference"/>
        </w:rPr>
        <w:annotationRef/>
      </w:r>
      <w:r>
        <w:t>how much length can be added?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716AF9" w15:done="0"/>
  <w15:commentEx w15:paraId="20004E4F" w15:done="0"/>
  <w15:commentEx w15:paraId="495937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716AF9" w16cid:durableId="21BDBF38"/>
  <w16cid:commentId w16cid:paraId="20004E4F" w16cid:durableId="21BDFF1C"/>
  <w16cid:commentId w16cid:paraId="495937FD" w16cid:durableId="21BB18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B5F1AE" w14:textId="77777777" w:rsidR="007A126E" w:rsidRDefault="007A126E" w:rsidP="00331CE1">
      <w:r>
        <w:separator/>
      </w:r>
    </w:p>
  </w:endnote>
  <w:endnote w:type="continuationSeparator" w:id="0">
    <w:p w14:paraId="2F1FF950" w14:textId="77777777" w:rsidR="007A126E" w:rsidRDefault="007A126E" w:rsidP="00331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altName w:val="Segoe UI"/>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4D"/>
    <w:family w:val="auto"/>
    <w:pitch w:val="variable"/>
    <w:sig w:usb0="A00002FF" w:usb1="500039FB" w:usb2="00000000" w:usb3="00000000" w:csb0="00000197" w:csb1="00000000"/>
  </w:font>
  <w:font w:name="MS Gothic">
    <w:altName w:val="ＭＳ ゴシック"/>
    <w:charset w:val="80"/>
    <w:family w:val="modern"/>
    <w:pitch w:val="fixed"/>
    <w:sig w:usb0="E00002FF" w:usb1="6AC7FDFB" w:usb2="08000012" w:usb3="00000000" w:csb0="000200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4039C" w14:textId="77777777" w:rsidR="007A126E" w:rsidRDefault="007A126E" w:rsidP="00331CE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BE98F86" w14:textId="77777777" w:rsidR="007A126E" w:rsidRDefault="007A126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1CB1D" w14:textId="77777777" w:rsidR="007A126E" w:rsidRPr="00D6489C" w:rsidRDefault="007A126E" w:rsidP="00331CE1">
    <w:pPr>
      <w:pStyle w:val="Footer"/>
      <w:framePr w:wrap="around" w:vAnchor="text" w:hAnchor="margin" w:xAlign="center" w:y="1"/>
      <w:rPr>
        <w:rStyle w:val="PageNumber"/>
        <w:rFonts w:ascii="Times New Roman" w:hAnsi="Times New Roman" w:cs="Times New Roman"/>
      </w:rPr>
    </w:pPr>
    <w:r w:rsidRPr="00D6489C">
      <w:rPr>
        <w:rStyle w:val="PageNumber"/>
        <w:rFonts w:ascii="Times New Roman" w:hAnsi="Times New Roman" w:cs="Times New Roman"/>
      </w:rPr>
      <w:fldChar w:fldCharType="begin"/>
    </w:r>
    <w:r w:rsidRPr="00D6489C">
      <w:rPr>
        <w:rStyle w:val="PageNumber"/>
        <w:rFonts w:ascii="Times New Roman" w:hAnsi="Times New Roman" w:cs="Times New Roman"/>
      </w:rPr>
      <w:instrText xml:space="preserve">PAGE  </w:instrText>
    </w:r>
    <w:r w:rsidRPr="00D6489C">
      <w:rPr>
        <w:rStyle w:val="PageNumber"/>
        <w:rFonts w:ascii="Times New Roman" w:hAnsi="Times New Roman" w:cs="Times New Roman"/>
      </w:rPr>
      <w:fldChar w:fldCharType="separate"/>
    </w:r>
    <w:r w:rsidR="0024773C">
      <w:rPr>
        <w:rStyle w:val="PageNumber"/>
        <w:rFonts w:ascii="Times New Roman" w:hAnsi="Times New Roman" w:cs="Times New Roman"/>
        <w:noProof/>
      </w:rPr>
      <w:t>4</w:t>
    </w:r>
    <w:r w:rsidRPr="00D6489C">
      <w:rPr>
        <w:rStyle w:val="PageNumber"/>
        <w:rFonts w:ascii="Times New Roman" w:hAnsi="Times New Roman" w:cs="Times New Roman"/>
      </w:rPr>
      <w:fldChar w:fldCharType="end"/>
    </w:r>
  </w:p>
  <w:p w14:paraId="7076C35D" w14:textId="77777777" w:rsidR="007A126E" w:rsidRPr="00331CE1" w:rsidRDefault="007A126E">
    <w:pPr>
      <w:pStyle w:val="Footer"/>
      <w:rPr>
        <w:rFonts w:ascii="Times New Roman" w:hAnsi="Times New Roman" w:cs="Times New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879010" w14:textId="77777777" w:rsidR="007A126E" w:rsidRDefault="007A126E" w:rsidP="00331CE1">
      <w:r>
        <w:separator/>
      </w:r>
    </w:p>
  </w:footnote>
  <w:footnote w:type="continuationSeparator" w:id="0">
    <w:p w14:paraId="19AA0141" w14:textId="77777777" w:rsidR="007A126E" w:rsidRDefault="007A126E" w:rsidP="00331CE1">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odarzi, Hani">
    <w15:presenceInfo w15:providerId="AD" w15:userId="S::hani.goodarzi@ucsf.edu::8eed26f0-dde2-4b0b-acf5-82be73f0fe14"/>
  </w15:person>
  <w15:person w15:author="Lisa Fish">
    <w15:presenceInfo w15:providerId="Windows Live" w15:userId="665da4ba79c359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511F"/>
    <w:rsid w:val="00000718"/>
    <w:rsid w:val="00003D9F"/>
    <w:rsid w:val="000040C4"/>
    <w:rsid w:val="000063B0"/>
    <w:rsid w:val="000100FC"/>
    <w:rsid w:val="00013B3A"/>
    <w:rsid w:val="0001410A"/>
    <w:rsid w:val="00014299"/>
    <w:rsid w:val="000237B6"/>
    <w:rsid w:val="00026DBD"/>
    <w:rsid w:val="000341CF"/>
    <w:rsid w:val="00035717"/>
    <w:rsid w:val="000428F1"/>
    <w:rsid w:val="00043427"/>
    <w:rsid w:val="00046165"/>
    <w:rsid w:val="00050983"/>
    <w:rsid w:val="00052438"/>
    <w:rsid w:val="0005509B"/>
    <w:rsid w:val="000554E8"/>
    <w:rsid w:val="0006208F"/>
    <w:rsid w:val="0006298A"/>
    <w:rsid w:val="00063BB6"/>
    <w:rsid w:val="00065D54"/>
    <w:rsid w:val="00067EB7"/>
    <w:rsid w:val="00070ADE"/>
    <w:rsid w:val="00071814"/>
    <w:rsid w:val="00077730"/>
    <w:rsid w:val="00085E7A"/>
    <w:rsid w:val="00087F0E"/>
    <w:rsid w:val="000908AB"/>
    <w:rsid w:val="00090E16"/>
    <w:rsid w:val="00092EF2"/>
    <w:rsid w:val="00094C13"/>
    <w:rsid w:val="00097353"/>
    <w:rsid w:val="000A0758"/>
    <w:rsid w:val="000A27ED"/>
    <w:rsid w:val="000B3618"/>
    <w:rsid w:val="000B3620"/>
    <w:rsid w:val="000B5E37"/>
    <w:rsid w:val="000B6576"/>
    <w:rsid w:val="000C0965"/>
    <w:rsid w:val="000C2449"/>
    <w:rsid w:val="000C2C9F"/>
    <w:rsid w:val="000C3D56"/>
    <w:rsid w:val="000D17F6"/>
    <w:rsid w:val="000D4260"/>
    <w:rsid w:val="000D5FBF"/>
    <w:rsid w:val="000E1EB5"/>
    <w:rsid w:val="000E303D"/>
    <w:rsid w:val="000E30DE"/>
    <w:rsid w:val="000E33FD"/>
    <w:rsid w:val="000E60C9"/>
    <w:rsid w:val="000E75F4"/>
    <w:rsid w:val="000E7E80"/>
    <w:rsid w:val="000F32B7"/>
    <w:rsid w:val="000F404E"/>
    <w:rsid w:val="000F42BE"/>
    <w:rsid w:val="000F50A1"/>
    <w:rsid w:val="000F7784"/>
    <w:rsid w:val="00102515"/>
    <w:rsid w:val="00105D6E"/>
    <w:rsid w:val="00117C8E"/>
    <w:rsid w:val="00117CC5"/>
    <w:rsid w:val="00121684"/>
    <w:rsid w:val="001259EE"/>
    <w:rsid w:val="001261F0"/>
    <w:rsid w:val="00127E70"/>
    <w:rsid w:val="00131678"/>
    <w:rsid w:val="00131C40"/>
    <w:rsid w:val="001346DF"/>
    <w:rsid w:val="00134F20"/>
    <w:rsid w:val="001411EC"/>
    <w:rsid w:val="00142882"/>
    <w:rsid w:val="00142AF6"/>
    <w:rsid w:val="001431DD"/>
    <w:rsid w:val="001454C9"/>
    <w:rsid w:val="001458FC"/>
    <w:rsid w:val="00147F85"/>
    <w:rsid w:val="001507BE"/>
    <w:rsid w:val="00150E42"/>
    <w:rsid w:val="00150E49"/>
    <w:rsid w:val="00150ED5"/>
    <w:rsid w:val="0015145A"/>
    <w:rsid w:val="001531B4"/>
    <w:rsid w:val="00154581"/>
    <w:rsid w:val="00163468"/>
    <w:rsid w:val="00164309"/>
    <w:rsid w:val="001679AC"/>
    <w:rsid w:val="00170F6F"/>
    <w:rsid w:val="0017323D"/>
    <w:rsid w:val="00190927"/>
    <w:rsid w:val="00194791"/>
    <w:rsid w:val="001A315B"/>
    <w:rsid w:val="001A690F"/>
    <w:rsid w:val="001B13EF"/>
    <w:rsid w:val="001B243E"/>
    <w:rsid w:val="001B58A5"/>
    <w:rsid w:val="001C294E"/>
    <w:rsid w:val="001C6E60"/>
    <w:rsid w:val="001D187E"/>
    <w:rsid w:val="001D2D5B"/>
    <w:rsid w:val="001D52A1"/>
    <w:rsid w:val="001D7058"/>
    <w:rsid w:val="001D7C8E"/>
    <w:rsid w:val="001E019E"/>
    <w:rsid w:val="001E03E2"/>
    <w:rsid w:val="001E2F62"/>
    <w:rsid w:val="001E3B7C"/>
    <w:rsid w:val="001E6972"/>
    <w:rsid w:val="001F28B5"/>
    <w:rsid w:val="001F2AC6"/>
    <w:rsid w:val="001F333E"/>
    <w:rsid w:val="001F36FF"/>
    <w:rsid w:val="001F4C2D"/>
    <w:rsid w:val="001F5127"/>
    <w:rsid w:val="00204DDB"/>
    <w:rsid w:val="00206737"/>
    <w:rsid w:val="00210380"/>
    <w:rsid w:val="00211E96"/>
    <w:rsid w:val="00216090"/>
    <w:rsid w:val="0022042F"/>
    <w:rsid w:val="002205B0"/>
    <w:rsid w:val="00223148"/>
    <w:rsid w:val="00223E81"/>
    <w:rsid w:val="00223FC9"/>
    <w:rsid w:val="00224C68"/>
    <w:rsid w:val="00225B8C"/>
    <w:rsid w:val="002301C2"/>
    <w:rsid w:val="0023328C"/>
    <w:rsid w:val="002362F1"/>
    <w:rsid w:val="00237E76"/>
    <w:rsid w:val="00242AE6"/>
    <w:rsid w:val="0024435D"/>
    <w:rsid w:val="002460B3"/>
    <w:rsid w:val="00246F83"/>
    <w:rsid w:val="0024773C"/>
    <w:rsid w:val="002522A9"/>
    <w:rsid w:val="00256360"/>
    <w:rsid w:val="00266FB4"/>
    <w:rsid w:val="00267D9A"/>
    <w:rsid w:val="00270230"/>
    <w:rsid w:val="00274E1E"/>
    <w:rsid w:val="002766D6"/>
    <w:rsid w:val="002777C4"/>
    <w:rsid w:val="002778EB"/>
    <w:rsid w:val="00282CF1"/>
    <w:rsid w:val="002839CE"/>
    <w:rsid w:val="00284527"/>
    <w:rsid w:val="0028762C"/>
    <w:rsid w:val="00292401"/>
    <w:rsid w:val="00293F67"/>
    <w:rsid w:val="002A1AE8"/>
    <w:rsid w:val="002A3019"/>
    <w:rsid w:val="002A37D4"/>
    <w:rsid w:val="002A43D5"/>
    <w:rsid w:val="002A4727"/>
    <w:rsid w:val="002A57C1"/>
    <w:rsid w:val="002B6DB1"/>
    <w:rsid w:val="002C1D03"/>
    <w:rsid w:val="002C3973"/>
    <w:rsid w:val="002C5000"/>
    <w:rsid w:val="002C658C"/>
    <w:rsid w:val="002C6D6C"/>
    <w:rsid w:val="002C7CC3"/>
    <w:rsid w:val="002C7FAD"/>
    <w:rsid w:val="002D5043"/>
    <w:rsid w:val="002D5B1E"/>
    <w:rsid w:val="002E37DF"/>
    <w:rsid w:val="002F1710"/>
    <w:rsid w:val="002F6C0C"/>
    <w:rsid w:val="003027B9"/>
    <w:rsid w:val="00303FA7"/>
    <w:rsid w:val="00304E75"/>
    <w:rsid w:val="00306358"/>
    <w:rsid w:val="00314C92"/>
    <w:rsid w:val="00316DBC"/>
    <w:rsid w:val="003177B2"/>
    <w:rsid w:val="00321312"/>
    <w:rsid w:val="00323428"/>
    <w:rsid w:val="0032533D"/>
    <w:rsid w:val="00327CF6"/>
    <w:rsid w:val="00331CE1"/>
    <w:rsid w:val="00331E03"/>
    <w:rsid w:val="0033374E"/>
    <w:rsid w:val="0033477D"/>
    <w:rsid w:val="00334A47"/>
    <w:rsid w:val="0034016D"/>
    <w:rsid w:val="0034402E"/>
    <w:rsid w:val="00345EEF"/>
    <w:rsid w:val="00346339"/>
    <w:rsid w:val="003512EF"/>
    <w:rsid w:val="00351B41"/>
    <w:rsid w:val="003538CB"/>
    <w:rsid w:val="00356BAA"/>
    <w:rsid w:val="00360B1E"/>
    <w:rsid w:val="00360DDA"/>
    <w:rsid w:val="00365990"/>
    <w:rsid w:val="00367A58"/>
    <w:rsid w:val="00371CE4"/>
    <w:rsid w:val="00371D22"/>
    <w:rsid w:val="0037328F"/>
    <w:rsid w:val="00373BA3"/>
    <w:rsid w:val="00374A3E"/>
    <w:rsid w:val="0037572D"/>
    <w:rsid w:val="0037623A"/>
    <w:rsid w:val="00376ED6"/>
    <w:rsid w:val="00377855"/>
    <w:rsid w:val="00380619"/>
    <w:rsid w:val="00382EE6"/>
    <w:rsid w:val="00384592"/>
    <w:rsid w:val="00384C3B"/>
    <w:rsid w:val="003851E9"/>
    <w:rsid w:val="00390E07"/>
    <w:rsid w:val="00391219"/>
    <w:rsid w:val="003917F5"/>
    <w:rsid w:val="003A11DC"/>
    <w:rsid w:val="003A4AC6"/>
    <w:rsid w:val="003A6E76"/>
    <w:rsid w:val="003A765D"/>
    <w:rsid w:val="003B3410"/>
    <w:rsid w:val="003B61A4"/>
    <w:rsid w:val="003B6AE1"/>
    <w:rsid w:val="003B7C5D"/>
    <w:rsid w:val="003C044B"/>
    <w:rsid w:val="003C6227"/>
    <w:rsid w:val="003C7B2B"/>
    <w:rsid w:val="003D200E"/>
    <w:rsid w:val="003D329C"/>
    <w:rsid w:val="003E7CD8"/>
    <w:rsid w:val="003F0DA1"/>
    <w:rsid w:val="003F1CF6"/>
    <w:rsid w:val="003F5CF8"/>
    <w:rsid w:val="004015E6"/>
    <w:rsid w:val="004067E2"/>
    <w:rsid w:val="0040682D"/>
    <w:rsid w:val="00406A09"/>
    <w:rsid w:val="004078AC"/>
    <w:rsid w:val="0041199F"/>
    <w:rsid w:val="004126A3"/>
    <w:rsid w:val="00415856"/>
    <w:rsid w:val="00417F4E"/>
    <w:rsid w:val="0042616B"/>
    <w:rsid w:val="004265E2"/>
    <w:rsid w:val="0043123B"/>
    <w:rsid w:val="00434625"/>
    <w:rsid w:val="00434A0C"/>
    <w:rsid w:val="004371C6"/>
    <w:rsid w:val="004403EA"/>
    <w:rsid w:val="00440FB0"/>
    <w:rsid w:val="004430C1"/>
    <w:rsid w:val="004433F4"/>
    <w:rsid w:val="00445C0D"/>
    <w:rsid w:val="00450C8A"/>
    <w:rsid w:val="00455613"/>
    <w:rsid w:val="00455DD3"/>
    <w:rsid w:val="00457CBC"/>
    <w:rsid w:val="004604D8"/>
    <w:rsid w:val="00461319"/>
    <w:rsid w:val="00462EE3"/>
    <w:rsid w:val="004638EA"/>
    <w:rsid w:val="00474462"/>
    <w:rsid w:val="0047772F"/>
    <w:rsid w:val="00484930"/>
    <w:rsid w:val="004877A2"/>
    <w:rsid w:val="00487F78"/>
    <w:rsid w:val="004904B0"/>
    <w:rsid w:val="004915C8"/>
    <w:rsid w:val="00496A02"/>
    <w:rsid w:val="0049743E"/>
    <w:rsid w:val="00497FB5"/>
    <w:rsid w:val="004A0FB6"/>
    <w:rsid w:val="004A2407"/>
    <w:rsid w:val="004A4470"/>
    <w:rsid w:val="004A4610"/>
    <w:rsid w:val="004A5B64"/>
    <w:rsid w:val="004A7791"/>
    <w:rsid w:val="004B0E2F"/>
    <w:rsid w:val="004B4AAF"/>
    <w:rsid w:val="004C1323"/>
    <w:rsid w:val="004C1CB9"/>
    <w:rsid w:val="004C47C5"/>
    <w:rsid w:val="004D2191"/>
    <w:rsid w:val="004D78FE"/>
    <w:rsid w:val="004E301E"/>
    <w:rsid w:val="004E5235"/>
    <w:rsid w:val="004E7179"/>
    <w:rsid w:val="004E7565"/>
    <w:rsid w:val="004F1401"/>
    <w:rsid w:val="004F1432"/>
    <w:rsid w:val="004F285F"/>
    <w:rsid w:val="00500392"/>
    <w:rsid w:val="00501264"/>
    <w:rsid w:val="00501F9C"/>
    <w:rsid w:val="00502F66"/>
    <w:rsid w:val="00503B65"/>
    <w:rsid w:val="00507BCE"/>
    <w:rsid w:val="0051477E"/>
    <w:rsid w:val="00520C97"/>
    <w:rsid w:val="00524A31"/>
    <w:rsid w:val="00535A2C"/>
    <w:rsid w:val="00541D64"/>
    <w:rsid w:val="00543438"/>
    <w:rsid w:val="00547D27"/>
    <w:rsid w:val="005524C8"/>
    <w:rsid w:val="005527DB"/>
    <w:rsid w:val="005536B0"/>
    <w:rsid w:val="00553817"/>
    <w:rsid w:val="005643FA"/>
    <w:rsid w:val="0056443E"/>
    <w:rsid w:val="00564D75"/>
    <w:rsid w:val="00566DA0"/>
    <w:rsid w:val="00566E93"/>
    <w:rsid w:val="00567178"/>
    <w:rsid w:val="005675D1"/>
    <w:rsid w:val="00570090"/>
    <w:rsid w:val="00574E0D"/>
    <w:rsid w:val="00577198"/>
    <w:rsid w:val="00577B84"/>
    <w:rsid w:val="00580E94"/>
    <w:rsid w:val="00581874"/>
    <w:rsid w:val="005844EE"/>
    <w:rsid w:val="005863CE"/>
    <w:rsid w:val="0058720F"/>
    <w:rsid w:val="005A0EA3"/>
    <w:rsid w:val="005A14A8"/>
    <w:rsid w:val="005A5875"/>
    <w:rsid w:val="005A7B56"/>
    <w:rsid w:val="005B06D0"/>
    <w:rsid w:val="005B15A7"/>
    <w:rsid w:val="005B273D"/>
    <w:rsid w:val="005B2FB4"/>
    <w:rsid w:val="005B7F40"/>
    <w:rsid w:val="005C1640"/>
    <w:rsid w:val="005C1FF8"/>
    <w:rsid w:val="005C6F99"/>
    <w:rsid w:val="005D5AE0"/>
    <w:rsid w:val="005D6153"/>
    <w:rsid w:val="005D76AF"/>
    <w:rsid w:val="005E0EBB"/>
    <w:rsid w:val="005E3568"/>
    <w:rsid w:val="005F0958"/>
    <w:rsid w:val="005F1027"/>
    <w:rsid w:val="005F4183"/>
    <w:rsid w:val="005F43B5"/>
    <w:rsid w:val="005F4F8B"/>
    <w:rsid w:val="005F6900"/>
    <w:rsid w:val="00601AE5"/>
    <w:rsid w:val="00612F31"/>
    <w:rsid w:val="00613D48"/>
    <w:rsid w:val="00617032"/>
    <w:rsid w:val="00621607"/>
    <w:rsid w:val="00621DE6"/>
    <w:rsid w:val="006240B7"/>
    <w:rsid w:val="006247BB"/>
    <w:rsid w:val="006248AA"/>
    <w:rsid w:val="00625F82"/>
    <w:rsid w:val="00626352"/>
    <w:rsid w:val="0062690E"/>
    <w:rsid w:val="0063061A"/>
    <w:rsid w:val="00631CA0"/>
    <w:rsid w:val="00631DF2"/>
    <w:rsid w:val="00633197"/>
    <w:rsid w:val="006335C4"/>
    <w:rsid w:val="00634446"/>
    <w:rsid w:val="00634676"/>
    <w:rsid w:val="00634921"/>
    <w:rsid w:val="00636DEE"/>
    <w:rsid w:val="006402A5"/>
    <w:rsid w:val="00642315"/>
    <w:rsid w:val="00643228"/>
    <w:rsid w:val="00647B1C"/>
    <w:rsid w:val="006609F0"/>
    <w:rsid w:val="006625D3"/>
    <w:rsid w:val="00663252"/>
    <w:rsid w:val="00663386"/>
    <w:rsid w:val="00663722"/>
    <w:rsid w:val="006753C6"/>
    <w:rsid w:val="00676216"/>
    <w:rsid w:val="0067760D"/>
    <w:rsid w:val="00690AB3"/>
    <w:rsid w:val="00691693"/>
    <w:rsid w:val="00693AA7"/>
    <w:rsid w:val="0069511F"/>
    <w:rsid w:val="00696891"/>
    <w:rsid w:val="00696ADA"/>
    <w:rsid w:val="006B031A"/>
    <w:rsid w:val="006B06C3"/>
    <w:rsid w:val="006C04BC"/>
    <w:rsid w:val="006C58F4"/>
    <w:rsid w:val="006C6344"/>
    <w:rsid w:val="006C79F5"/>
    <w:rsid w:val="006D749B"/>
    <w:rsid w:val="006E01FC"/>
    <w:rsid w:val="006E076F"/>
    <w:rsid w:val="006E2D73"/>
    <w:rsid w:val="006F34A8"/>
    <w:rsid w:val="006F68AB"/>
    <w:rsid w:val="0070480A"/>
    <w:rsid w:val="00706463"/>
    <w:rsid w:val="0071091A"/>
    <w:rsid w:val="00715989"/>
    <w:rsid w:val="00722721"/>
    <w:rsid w:val="007249DE"/>
    <w:rsid w:val="00725CAA"/>
    <w:rsid w:val="0072758C"/>
    <w:rsid w:val="007278E7"/>
    <w:rsid w:val="0073210A"/>
    <w:rsid w:val="00733515"/>
    <w:rsid w:val="00734EFD"/>
    <w:rsid w:val="00740AC4"/>
    <w:rsid w:val="00740FD6"/>
    <w:rsid w:val="0074227D"/>
    <w:rsid w:val="007445EB"/>
    <w:rsid w:val="007451A2"/>
    <w:rsid w:val="00746D0E"/>
    <w:rsid w:val="00747858"/>
    <w:rsid w:val="00752708"/>
    <w:rsid w:val="00755464"/>
    <w:rsid w:val="00762B1E"/>
    <w:rsid w:val="00764986"/>
    <w:rsid w:val="00772155"/>
    <w:rsid w:val="00773C22"/>
    <w:rsid w:val="0078381A"/>
    <w:rsid w:val="00795D06"/>
    <w:rsid w:val="007A126E"/>
    <w:rsid w:val="007A4A46"/>
    <w:rsid w:val="007A5AD7"/>
    <w:rsid w:val="007A71C6"/>
    <w:rsid w:val="007B0201"/>
    <w:rsid w:val="007C27BA"/>
    <w:rsid w:val="007C6146"/>
    <w:rsid w:val="007D26D7"/>
    <w:rsid w:val="007D7EB6"/>
    <w:rsid w:val="007E19B6"/>
    <w:rsid w:val="007E2D57"/>
    <w:rsid w:val="007F1813"/>
    <w:rsid w:val="007F27AC"/>
    <w:rsid w:val="007F32ED"/>
    <w:rsid w:val="007F5142"/>
    <w:rsid w:val="007F6B5D"/>
    <w:rsid w:val="00801C59"/>
    <w:rsid w:val="008042BD"/>
    <w:rsid w:val="0080611B"/>
    <w:rsid w:val="0080660C"/>
    <w:rsid w:val="008069F6"/>
    <w:rsid w:val="00816E0B"/>
    <w:rsid w:val="00817312"/>
    <w:rsid w:val="00820031"/>
    <w:rsid w:val="00821EF2"/>
    <w:rsid w:val="00823849"/>
    <w:rsid w:val="00825E55"/>
    <w:rsid w:val="00827447"/>
    <w:rsid w:val="00832E51"/>
    <w:rsid w:val="00834F3F"/>
    <w:rsid w:val="00844569"/>
    <w:rsid w:val="008453E9"/>
    <w:rsid w:val="00850B83"/>
    <w:rsid w:val="008533FF"/>
    <w:rsid w:val="00853BFE"/>
    <w:rsid w:val="00860316"/>
    <w:rsid w:val="008626D2"/>
    <w:rsid w:val="00863DF1"/>
    <w:rsid w:val="008719B1"/>
    <w:rsid w:val="008739CB"/>
    <w:rsid w:val="00882BDE"/>
    <w:rsid w:val="00885B50"/>
    <w:rsid w:val="00885E51"/>
    <w:rsid w:val="0088767C"/>
    <w:rsid w:val="0089025D"/>
    <w:rsid w:val="00891B67"/>
    <w:rsid w:val="0089444A"/>
    <w:rsid w:val="008966F4"/>
    <w:rsid w:val="008A1C4B"/>
    <w:rsid w:val="008A1F8E"/>
    <w:rsid w:val="008A42ED"/>
    <w:rsid w:val="008A60F8"/>
    <w:rsid w:val="008A6223"/>
    <w:rsid w:val="008B000A"/>
    <w:rsid w:val="008B0DDE"/>
    <w:rsid w:val="008B4658"/>
    <w:rsid w:val="008B46A2"/>
    <w:rsid w:val="008B53A8"/>
    <w:rsid w:val="008B5975"/>
    <w:rsid w:val="008B7F23"/>
    <w:rsid w:val="008C16DF"/>
    <w:rsid w:val="008C35C4"/>
    <w:rsid w:val="008C4C97"/>
    <w:rsid w:val="008C4D9E"/>
    <w:rsid w:val="008D2429"/>
    <w:rsid w:val="008D5343"/>
    <w:rsid w:val="008D6522"/>
    <w:rsid w:val="008E7022"/>
    <w:rsid w:val="008E7D2B"/>
    <w:rsid w:val="008F1F3E"/>
    <w:rsid w:val="008F309E"/>
    <w:rsid w:val="008F325F"/>
    <w:rsid w:val="008F53DB"/>
    <w:rsid w:val="008F5BAB"/>
    <w:rsid w:val="008F5C35"/>
    <w:rsid w:val="008F6A3A"/>
    <w:rsid w:val="009057D9"/>
    <w:rsid w:val="0091252A"/>
    <w:rsid w:val="00915119"/>
    <w:rsid w:val="009215DF"/>
    <w:rsid w:val="009217D2"/>
    <w:rsid w:val="009227A0"/>
    <w:rsid w:val="00930B3E"/>
    <w:rsid w:val="009326E3"/>
    <w:rsid w:val="00936CB9"/>
    <w:rsid w:val="00946AB4"/>
    <w:rsid w:val="00947B97"/>
    <w:rsid w:val="00950F63"/>
    <w:rsid w:val="0095397F"/>
    <w:rsid w:val="0095401D"/>
    <w:rsid w:val="00954400"/>
    <w:rsid w:val="009553ED"/>
    <w:rsid w:val="0095705A"/>
    <w:rsid w:val="0096055B"/>
    <w:rsid w:val="0096176D"/>
    <w:rsid w:val="00962F60"/>
    <w:rsid w:val="0096399A"/>
    <w:rsid w:val="00964203"/>
    <w:rsid w:val="00964328"/>
    <w:rsid w:val="00964740"/>
    <w:rsid w:val="00970EB3"/>
    <w:rsid w:val="009747E2"/>
    <w:rsid w:val="009811B0"/>
    <w:rsid w:val="009812FD"/>
    <w:rsid w:val="009813DE"/>
    <w:rsid w:val="00981CE4"/>
    <w:rsid w:val="00986CEA"/>
    <w:rsid w:val="00987169"/>
    <w:rsid w:val="00991FF1"/>
    <w:rsid w:val="0099749D"/>
    <w:rsid w:val="009A342B"/>
    <w:rsid w:val="009A4384"/>
    <w:rsid w:val="009A52C1"/>
    <w:rsid w:val="009A6B37"/>
    <w:rsid w:val="009B015D"/>
    <w:rsid w:val="009B5B21"/>
    <w:rsid w:val="009C1115"/>
    <w:rsid w:val="009C4BB7"/>
    <w:rsid w:val="009C4F68"/>
    <w:rsid w:val="009C79BC"/>
    <w:rsid w:val="009D6020"/>
    <w:rsid w:val="009D62F0"/>
    <w:rsid w:val="009E34C7"/>
    <w:rsid w:val="009E3B1C"/>
    <w:rsid w:val="009F104F"/>
    <w:rsid w:val="009F1261"/>
    <w:rsid w:val="009F362C"/>
    <w:rsid w:val="00A00763"/>
    <w:rsid w:val="00A03A41"/>
    <w:rsid w:val="00A0469D"/>
    <w:rsid w:val="00A061A8"/>
    <w:rsid w:val="00A07DFE"/>
    <w:rsid w:val="00A108DA"/>
    <w:rsid w:val="00A1160A"/>
    <w:rsid w:val="00A13E96"/>
    <w:rsid w:val="00A13FE7"/>
    <w:rsid w:val="00A1518D"/>
    <w:rsid w:val="00A15BF5"/>
    <w:rsid w:val="00A213C5"/>
    <w:rsid w:val="00A22281"/>
    <w:rsid w:val="00A22737"/>
    <w:rsid w:val="00A238A9"/>
    <w:rsid w:val="00A25D41"/>
    <w:rsid w:val="00A270CE"/>
    <w:rsid w:val="00A36C4A"/>
    <w:rsid w:val="00A37C02"/>
    <w:rsid w:val="00A41AF4"/>
    <w:rsid w:val="00A52482"/>
    <w:rsid w:val="00A53F2F"/>
    <w:rsid w:val="00A558C9"/>
    <w:rsid w:val="00A616B8"/>
    <w:rsid w:val="00A62048"/>
    <w:rsid w:val="00A65018"/>
    <w:rsid w:val="00A719F9"/>
    <w:rsid w:val="00A72140"/>
    <w:rsid w:val="00A7239C"/>
    <w:rsid w:val="00A762B3"/>
    <w:rsid w:val="00A76642"/>
    <w:rsid w:val="00A83115"/>
    <w:rsid w:val="00A87493"/>
    <w:rsid w:val="00A93D79"/>
    <w:rsid w:val="00A9471A"/>
    <w:rsid w:val="00A95141"/>
    <w:rsid w:val="00A95620"/>
    <w:rsid w:val="00A958F4"/>
    <w:rsid w:val="00A96D20"/>
    <w:rsid w:val="00A97879"/>
    <w:rsid w:val="00A97CFC"/>
    <w:rsid w:val="00AA227B"/>
    <w:rsid w:val="00AA46D0"/>
    <w:rsid w:val="00AA48A5"/>
    <w:rsid w:val="00AA59B0"/>
    <w:rsid w:val="00AB0482"/>
    <w:rsid w:val="00AB0516"/>
    <w:rsid w:val="00AB131E"/>
    <w:rsid w:val="00AB6F3E"/>
    <w:rsid w:val="00AC24C0"/>
    <w:rsid w:val="00AC5CF9"/>
    <w:rsid w:val="00AD2EB2"/>
    <w:rsid w:val="00AD4C91"/>
    <w:rsid w:val="00AD5100"/>
    <w:rsid w:val="00AD6AEF"/>
    <w:rsid w:val="00AD70F6"/>
    <w:rsid w:val="00AE2A22"/>
    <w:rsid w:val="00AF109B"/>
    <w:rsid w:val="00AF3E7F"/>
    <w:rsid w:val="00B01714"/>
    <w:rsid w:val="00B03809"/>
    <w:rsid w:val="00B0708C"/>
    <w:rsid w:val="00B07CE8"/>
    <w:rsid w:val="00B11D99"/>
    <w:rsid w:val="00B32055"/>
    <w:rsid w:val="00B33C08"/>
    <w:rsid w:val="00B41AC7"/>
    <w:rsid w:val="00B433B1"/>
    <w:rsid w:val="00B44DD3"/>
    <w:rsid w:val="00B45E02"/>
    <w:rsid w:val="00B46225"/>
    <w:rsid w:val="00B501F2"/>
    <w:rsid w:val="00B512A4"/>
    <w:rsid w:val="00B5211B"/>
    <w:rsid w:val="00B55C5F"/>
    <w:rsid w:val="00B56E43"/>
    <w:rsid w:val="00B648D4"/>
    <w:rsid w:val="00B6549D"/>
    <w:rsid w:val="00B66810"/>
    <w:rsid w:val="00B679EC"/>
    <w:rsid w:val="00B733FC"/>
    <w:rsid w:val="00B76313"/>
    <w:rsid w:val="00B84025"/>
    <w:rsid w:val="00B86B73"/>
    <w:rsid w:val="00B86FE5"/>
    <w:rsid w:val="00B933FA"/>
    <w:rsid w:val="00B94CAC"/>
    <w:rsid w:val="00BA4397"/>
    <w:rsid w:val="00BA759C"/>
    <w:rsid w:val="00BB1E67"/>
    <w:rsid w:val="00BB2462"/>
    <w:rsid w:val="00BB329C"/>
    <w:rsid w:val="00BB5845"/>
    <w:rsid w:val="00BB6ABE"/>
    <w:rsid w:val="00BC40EC"/>
    <w:rsid w:val="00BD15F9"/>
    <w:rsid w:val="00BD32CC"/>
    <w:rsid w:val="00BE7907"/>
    <w:rsid w:val="00BF2074"/>
    <w:rsid w:val="00BF388A"/>
    <w:rsid w:val="00BF3FA1"/>
    <w:rsid w:val="00BF4689"/>
    <w:rsid w:val="00BF69F4"/>
    <w:rsid w:val="00BF6C48"/>
    <w:rsid w:val="00C007FB"/>
    <w:rsid w:val="00C01356"/>
    <w:rsid w:val="00C12704"/>
    <w:rsid w:val="00C12BE8"/>
    <w:rsid w:val="00C14694"/>
    <w:rsid w:val="00C16FBB"/>
    <w:rsid w:val="00C247F1"/>
    <w:rsid w:val="00C2504D"/>
    <w:rsid w:val="00C2720D"/>
    <w:rsid w:val="00C33329"/>
    <w:rsid w:val="00C40562"/>
    <w:rsid w:val="00C455D0"/>
    <w:rsid w:val="00C50C97"/>
    <w:rsid w:val="00C512EC"/>
    <w:rsid w:val="00C557A5"/>
    <w:rsid w:val="00C64346"/>
    <w:rsid w:val="00C66B8D"/>
    <w:rsid w:val="00C776C9"/>
    <w:rsid w:val="00C81B88"/>
    <w:rsid w:val="00C83115"/>
    <w:rsid w:val="00C87182"/>
    <w:rsid w:val="00C902CC"/>
    <w:rsid w:val="00CA7BAB"/>
    <w:rsid w:val="00CB223A"/>
    <w:rsid w:val="00CB7CB8"/>
    <w:rsid w:val="00CC1F44"/>
    <w:rsid w:val="00CC2634"/>
    <w:rsid w:val="00CC2A6E"/>
    <w:rsid w:val="00CD18C6"/>
    <w:rsid w:val="00CD2FCB"/>
    <w:rsid w:val="00CD6980"/>
    <w:rsid w:val="00CD6E59"/>
    <w:rsid w:val="00CE2EA4"/>
    <w:rsid w:val="00CF0603"/>
    <w:rsid w:val="00CF543C"/>
    <w:rsid w:val="00CF72CA"/>
    <w:rsid w:val="00D004A2"/>
    <w:rsid w:val="00D07DA5"/>
    <w:rsid w:val="00D17AE6"/>
    <w:rsid w:val="00D306C6"/>
    <w:rsid w:val="00D324F0"/>
    <w:rsid w:val="00D33A77"/>
    <w:rsid w:val="00D33CD3"/>
    <w:rsid w:val="00D36DD4"/>
    <w:rsid w:val="00D420BE"/>
    <w:rsid w:val="00D47216"/>
    <w:rsid w:val="00D508C4"/>
    <w:rsid w:val="00D50994"/>
    <w:rsid w:val="00D51BA6"/>
    <w:rsid w:val="00D5471E"/>
    <w:rsid w:val="00D6033D"/>
    <w:rsid w:val="00D62AD8"/>
    <w:rsid w:val="00D64863"/>
    <w:rsid w:val="00D6489C"/>
    <w:rsid w:val="00D71772"/>
    <w:rsid w:val="00D75A18"/>
    <w:rsid w:val="00D80440"/>
    <w:rsid w:val="00D80E54"/>
    <w:rsid w:val="00D84523"/>
    <w:rsid w:val="00D863DA"/>
    <w:rsid w:val="00D97B5D"/>
    <w:rsid w:val="00DA4266"/>
    <w:rsid w:val="00DA46D2"/>
    <w:rsid w:val="00DB082C"/>
    <w:rsid w:val="00DB3A04"/>
    <w:rsid w:val="00DB3BF3"/>
    <w:rsid w:val="00DB691D"/>
    <w:rsid w:val="00DC13A0"/>
    <w:rsid w:val="00DC1A48"/>
    <w:rsid w:val="00DC5D17"/>
    <w:rsid w:val="00DD0870"/>
    <w:rsid w:val="00DD25DA"/>
    <w:rsid w:val="00DD5D79"/>
    <w:rsid w:val="00DD68BF"/>
    <w:rsid w:val="00DD6C4A"/>
    <w:rsid w:val="00DE04E0"/>
    <w:rsid w:val="00DE0996"/>
    <w:rsid w:val="00DE1B98"/>
    <w:rsid w:val="00DF08F8"/>
    <w:rsid w:val="00DF1098"/>
    <w:rsid w:val="00DF2597"/>
    <w:rsid w:val="00DF3B1B"/>
    <w:rsid w:val="00DF4B1E"/>
    <w:rsid w:val="00DF5DEC"/>
    <w:rsid w:val="00E01EE0"/>
    <w:rsid w:val="00E10AF4"/>
    <w:rsid w:val="00E12C05"/>
    <w:rsid w:val="00E20BD8"/>
    <w:rsid w:val="00E2199C"/>
    <w:rsid w:val="00E22FC2"/>
    <w:rsid w:val="00E3073F"/>
    <w:rsid w:val="00E35999"/>
    <w:rsid w:val="00E3760A"/>
    <w:rsid w:val="00E377AD"/>
    <w:rsid w:val="00E407EE"/>
    <w:rsid w:val="00E42DC4"/>
    <w:rsid w:val="00E546BC"/>
    <w:rsid w:val="00E55D60"/>
    <w:rsid w:val="00E62267"/>
    <w:rsid w:val="00E6585E"/>
    <w:rsid w:val="00E67C86"/>
    <w:rsid w:val="00E75062"/>
    <w:rsid w:val="00E76FF1"/>
    <w:rsid w:val="00E77943"/>
    <w:rsid w:val="00E80106"/>
    <w:rsid w:val="00E8296A"/>
    <w:rsid w:val="00E83AD1"/>
    <w:rsid w:val="00E844DE"/>
    <w:rsid w:val="00E846EE"/>
    <w:rsid w:val="00E8470F"/>
    <w:rsid w:val="00E87472"/>
    <w:rsid w:val="00E928F6"/>
    <w:rsid w:val="00EA5528"/>
    <w:rsid w:val="00EB2618"/>
    <w:rsid w:val="00EB45B3"/>
    <w:rsid w:val="00EB52A9"/>
    <w:rsid w:val="00EC115A"/>
    <w:rsid w:val="00EC1462"/>
    <w:rsid w:val="00EC2A0A"/>
    <w:rsid w:val="00EC36E6"/>
    <w:rsid w:val="00EC3DE7"/>
    <w:rsid w:val="00EC44F1"/>
    <w:rsid w:val="00EC52B8"/>
    <w:rsid w:val="00EE1231"/>
    <w:rsid w:val="00EF325A"/>
    <w:rsid w:val="00EF524C"/>
    <w:rsid w:val="00EF6756"/>
    <w:rsid w:val="00EF789E"/>
    <w:rsid w:val="00F0224F"/>
    <w:rsid w:val="00F0655F"/>
    <w:rsid w:val="00F07454"/>
    <w:rsid w:val="00F10818"/>
    <w:rsid w:val="00F11A9B"/>
    <w:rsid w:val="00F14601"/>
    <w:rsid w:val="00F1599A"/>
    <w:rsid w:val="00F16E79"/>
    <w:rsid w:val="00F20AB2"/>
    <w:rsid w:val="00F23608"/>
    <w:rsid w:val="00F25C99"/>
    <w:rsid w:val="00F25F0F"/>
    <w:rsid w:val="00F279A1"/>
    <w:rsid w:val="00F31667"/>
    <w:rsid w:val="00F31AAB"/>
    <w:rsid w:val="00F32E76"/>
    <w:rsid w:val="00F35328"/>
    <w:rsid w:val="00F43344"/>
    <w:rsid w:val="00F44E86"/>
    <w:rsid w:val="00F568C8"/>
    <w:rsid w:val="00F60A6B"/>
    <w:rsid w:val="00F6158B"/>
    <w:rsid w:val="00F61B6D"/>
    <w:rsid w:val="00F62464"/>
    <w:rsid w:val="00F63AD8"/>
    <w:rsid w:val="00F64ED0"/>
    <w:rsid w:val="00F82002"/>
    <w:rsid w:val="00F832A9"/>
    <w:rsid w:val="00F83418"/>
    <w:rsid w:val="00F838DE"/>
    <w:rsid w:val="00F8475C"/>
    <w:rsid w:val="00F84906"/>
    <w:rsid w:val="00F84990"/>
    <w:rsid w:val="00F84B78"/>
    <w:rsid w:val="00F933D3"/>
    <w:rsid w:val="00F93CBD"/>
    <w:rsid w:val="00F948C4"/>
    <w:rsid w:val="00F96411"/>
    <w:rsid w:val="00F96A99"/>
    <w:rsid w:val="00FA03F9"/>
    <w:rsid w:val="00FA59F5"/>
    <w:rsid w:val="00FA6626"/>
    <w:rsid w:val="00FB1C84"/>
    <w:rsid w:val="00FB32C2"/>
    <w:rsid w:val="00FB32C8"/>
    <w:rsid w:val="00FB400D"/>
    <w:rsid w:val="00FB7570"/>
    <w:rsid w:val="00FC12FE"/>
    <w:rsid w:val="00FC232A"/>
    <w:rsid w:val="00FC2869"/>
    <w:rsid w:val="00FC2AA9"/>
    <w:rsid w:val="00FC7CFA"/>
    <w:rsid w:val="00FD6A45"/>
    <w:rsid w:val="00FE0534"/>
    <w:rsid w:val="00FE1AA4"/>
    <w:rsid w:val="00FE4D71"/>
    <w:rsid w:val="00FE6561"/>
    <w:rsid w:val="00FF1A2F"/>
    <w:rsid w:val="00FF3AC5"/>
    <w:rsid w:val="00FF4E6A"/>
    <w:rsid w:val="00FF56F1"/>
    <w:rsid w:val="00FF72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B68120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6753C6"/>
    <w:pPr>
      <w:tabs>
        <w:tab w:val="left" w:pos="260"/>
        <w:tab w:val="left" w:pos="500"/>
      </w:tabs>
      <w:spacing w:after="240"/>
    </w:pPr>
  </w:style>
  <w:style w:type="paragraph" w:styleId="NoSpacing">
    <w:name w:val="No Spacing"/>
    <w:uiPriority w:val="1"/>
    <w:qFormat/>
    <w:rsid w:val="009057D9"/>
  </w:style>
  <w:style w:type="character" w:styleId="CommentReference">
    <w:name w:val="annotation reference"/>
    <w:basedOn w:val="DefaultParagraphFont"/>
    <w:uiPriority w:val="99"/>
    <w:semiHidden/>
    <w:unhideWhenUsed/>
    <w:rsid w:val="0037623A"/>
    <w:rPr>
      <w:sz w:val="18"/>
      <w:szCs w:val="18"/>
    </w:rPr>
  </w:style>
  <w:style w:type="paragraph" w:styleId="CommentText">
    <w:name w:val="annotation text"/>
    <w:basedOn w:val="Normal"/>
    <w:link w:val="CommentTextChar"/>
    <w:uiPriority w:val="99"/>
    <w:semiHidden/>
    <w:unhideWhenUsed/>
    <w:rsid w:val="0037623A"/>
  </w:style>
  <w:style w:type="character" w:customStyle="1" w:styleId="CommentTextChar">
    <w:name w:val="Comment Text Char"/>
    <w:basedOn w:val="DefaultParagraphFont"/>
    <w:link w:val="CommentText"/>
    <w:uiPriority w:val="99"/>
    <w:semiHidden/>
    <w:rsid w:val="0037623A"/>
  </w:style>
  <w:style w:type="paragraph" w:styleId="CommentSubject">
    <w:name w:val="annotation subject"/>
    <w:basedOn w:val="CommentText"/>
    <w:next w:val="CommentText"/>
    <w:link w:val="CommentSubjectChar"/>
    <w:uiPriority w:val="99"/>
    <w:semiHidden/>
    <w:unhideWhenUsed/>
    <w:rsid w:val="0037623A"/>
    <w:rPr>
      <w:b/>
      <w:bCs/>
      <w:sz w:val="20"/>
      <w:szCs w:val="20"/>
    </w:rPr>
  </w:style>
  <w:style w:type="character" w:customStyle="1" w:styleId="CommentSubjectChar">
    <w:name w:val="Comment Subject Char"/>
    <w:basedOn w:val="CommentTextChar"/>
    <w:link w:val="CommentSubject"/>
    <w:uiPriority w:val="99"/>
    <w:semiHidden/>
    <w:rsid w:val="0037623A"/>
    <w:rPr>
      <w:b/>
      <w:bCs/>
      <w:sz w:val="20"/>
      <w:szCs w:val="20"/>
    </w:rPr>
  </w:style>
  <w:style w:type="paragraph" w:styleId="BalloonText">
    <w:name w:val="Balloon Text"/>
    <w:basedOn w:val="Normal"/>
    <w:link w:val="BalloonTextChar"/>
    <w:uiPriority w:val="99"/>
    <w:semiHidden/>
    <w:unhideWhenUsed/>
    <w:rsid w:val="0037623A"/>
    <w:rPr>
      <w:rFonts w:ascii="Lucida Grande" w:hAnsi="Lucida Grande"/>
      <w:sz w:val="18"/>
      <w:szCs w:val="18"/>
    </w:rPr>
  </w:style>
  <w:style w:type="character" w:customStyle="1" w:styleId="BalloonTextChar">
    <w:name w:val="Balloon Text Char"/>
    <w:basedOn w:val="DefaultParagraphFont"/>
    <w:link w:val="BalloonText"/>
    <w:uiPriority w:val="99"/>
    <w:semiHidden/>
    <w:rsid w:val="0037623A"/>
    <w:rPr>
      <w:rFonts w:ascii="Lucida Grande" w:hAnsi="Lucida Grande"/>
      <w:sz w:val="18"/>
      <w:szCs w:val="18"/>
    </w:rPr>
  </w:style>
  <w:style w:type="character" w:styleId="Emphasis">
    <w:name w:val="Emphasis"/>
    <w:basedOn w:val="DefaultParagraphFont"/>
    <w:uiPriority w:val="20"/>
    <w:qFormat/>
    <w:rsid w:val="005675D1"/>
    <w:rPr>
      <w:i/>
      <w:iCs/>
    </w:rPr>
  </w:style>
  <w:style w:type="paragraph" w:styleId="Footer">
    <w:name w:val="footer"/>
    <w:basedOn w:val="Normal"/>
    <w:link w:val="FooterChar"/>
    <w:uiPriority w:val="99"/>
    <w:unhideWhenUsed/>
    <w:rsid w:val="00331CE1"/>
    <w:pPr>
      <w:tabs>
        <w:tab w:val="center" w:pos="4320"/>
        <w:tab w:val="right" w:pos="8640"/>
      </w:tabs>
    </w:pPr>
  </w:style>
  <w:style w:type="character" w:customStyle="1" w:styleId="FooterChar">
    <w:name w:val="Footer Char"/>
    <w:basedOn w:val="DefaultParagraphFont"/>
    <w:link w:val="Footer"/>
    <w:uiPriority w:val="99"/>
    <w:rsid w:val="00331CE1"/>
  </w:style>
  <w:style w:type="character" w:styleId="PageNumber">
    <w:name w:val="page number"/>
    <w:basedOn w:val="DefaultParagraphFont"/>
    <w:uiPriority w:val="99"/>
    <w:semiHidden/>
    <w:unhideWhenUsed/>
    <w:rsid w:val="00331CE1"/>
  </w:style>
  <w:style w:type="paragraph" w:styleId="Header">
    <w:name w:val="header"/>
    <w:basedOn w:val="Normal"/>
    <w:link w:val="HeaderChar"/>
    <w:uiPriority w:val="99"/>
    <w:unhideWhenUsed/>
    <w:rsid w:val="00331CE1"/>
    <w:pPr>
      <w:tabs>
        <w:tab w:val="center" w:pos="4320"/>
        <w:tab w:val="right" w:pos="8640"/>
      </w:tabs>
    </w:pPr>
  </w:style>
  <w:style w:type="character" w:customStyle="1" w:styleId="HeaderChar">
    <w:name w:val="Header Char"/>
    <w:basedOn w:val="DefaultParagraphFont"/>
    <w:link w:val="Header"/>
    <w:uiPriority w:val="99"/>
    <w:rsid w:val="00331CE1"/>
  </w:style>
  <w:style w:type="character" w:styleId="Hyperlink">
    <w:name w:val="Hyperlink"/>
    <w:basedOn w:val="DefaultParagraphFont"/>
    <w:uiPriority w:val="99"/>
    <w:semiHidden/>
    <w:unhideWhenUsed/>
    <w:rsid w:val="00F63AD8"/>
    <w:rPr>
      <w:color w:val="0000FF"/>
      <w:u w:val="single"/>
    </w:rPr>
  </w:style>
  <w:style w:type="paragraph" w:styleId="Revision">
    <w:name w:val="Revision"/>
    <w:hidden/>
    <w:uiPriority w:val="99"/>
    <w:semiHidden/>
    <w:rsid w:val="0006208F"/>
  </w:style>
  <w:style w:type="paragraph" w:customStyle="1" w:styleId="Normallead">
    <w:name w:val="Normal_lead"/>
    <w:basedOn w:val="Normal"/>
    <w:qFormat/>
    <w:rsid w:val="009A4384"/>
    <w:pPr>
      <w:spacing w:after="120"/>
      <w:jc w:val="both"/>
    </w:pPr>
    <w:rPr>
      <w:rFonts w:ascii="Arial" w:eastAsia="MS Mincho" w:hAnsi="Arial" w:cs="Arial"/>
      <w:sz w:val="22"/>
      <w:lang w:eastAsia="ja-JP"/>
    </w:rPr>
  </w:style>
  <w:style w:type="paragraph" w:styleId="NormalWeb">
    <w:name w:val="Normal (Web)"/>
    <w:basedOn w:val="Normal"/>
    <w:uiPriority w:val="99"/>
    <w:semiHidden/>
    <w:unhideWhenUsed/>
    <w:rsid w:val="008719B1"/>
    <w:pPr>
      <w:spacing w:before="100" w:beforeAutospacing="1" w:after="100" w:afterAutospacing="1"/>
    </w:pPr>
    <w:rPr>
      <w:rFonts w:ascii="Times New Roman" w:eastAsia="Times New Roman" w:hAnsi="Times New Roman"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6753C6"/>
    <w:pPr>
      <w:tabs>
        <w:tab w:val="left" w:pos="260"/>
        <w:tab w:val="left" w:pos="500"/>
      </w:tabs>
      <w:spacing w:after="240"/>
    </w:pPr>
  </w:style>
  <w:style w:type="paragraph" w:styleId="NoSpacing">
    <w:name w:val="No Spacing"/>
    <w:uiPriority w:val="1"/>
    <w:qFormat/>
    <w:rsid w:val="009057D9"/>
  </w:style>
  <w:style w:type="character" w:styleId="CommentReference">
    <w:name w:val="annotation reference"/>
    <w:basedOn w:val="DefaultParagraphFont"/>
    <w:uiPriority w:val="99"/>
    <w:semiHidden/>
    <w:unhideWhenUsed/>
    <w:rsid w:val="0037623A"/>
    <w:rPr>
      <w:sz w:val="18"/>
      <w:szCs w:val="18"/>
    </w:rPr>
  </w:style>
  <w:style w:type="paragraph" w:styleId="CommentText">
    <w:name w:val="annotation text"/>
    <w:basedOn w:val="Normal"/>
    <w:link w:val="CommentTextChar"/>
    <w:uiPriority w:val="99"/>
    <w:semiHidden/>
    <w:unhideWhenUsed/>
    <w:rsid w:val="0037623A"/>
  </w:style>
  <w:style w:type="character" w:customStyle="1" w:styleId="CommentTextChar">
    <w:name w:val="Comment Text Char"/>
    <w:basedOn w:val="DefaultParagraphFont"/>
    <w:link w:val="CommentText"/>
    <w:uiPriority w:val="99"/>
    <w:semiHidden/>
    <w:rsid w:val="0037623A"/>
  </w:style>
  <w:style w:type="paragraph" w:styleId="CommentSubject">
    <w:name w:val="annotation subject"/>
    <w:basedOn w:val="CommentText"/>
    <w:next w:val="CommentText"/>
    <w:link w:val="CommentSubjectChar"/>
    <w:uiPriority w:val="99"/>
    <w:semiHidden/>
    <w:unhideWhenUsed/>
    <w:rsid w:val="0037623A"/>
    <w:rPr>
      <w:b/>
      <w:bCs/>
      <w:sz w:val="20"/>
      <w:szCs w:val="20"/>
    </w:rPr>
  </w:style>
  <w:style w:type="character" w:customStyle="1" w:styleId="CommentSubjectChar">
    <w:name w:val="Comment Subject Char"/>
    <w:basedOn w:val="CommentTextChar"/>
    <w:link w:val="CommentSubject"/>
    <w:uiPriority w:val="99"/>
    <w:semiHidden/>
    <w:rsid w:val="0037623A"/>
    <w:rPr>
      <w:b/>
      <w:bCs/>
      <w:sz w:val="20"/>
      <w:szCs w:val="20"/>
    </w:rPr>
  </w:style>
  <w:style w:type="paragraph" w:styleId="BalloonText">
    <w:name w:val="Balloon Text"/>
    <w:basedOn w:val="Normal"/>
    <w:link w:val="BalloonTextChar"/>
    <w:uiPriority w:val="99"/>
    <w:semiHidden/>
    <w:unhideWhenUsed/>
    <w:rsid w:val="0037623A"/>
    <w:rPr>
      <w:rFonts w:ascii="Lucida Grande" w:hAnsi="Lucida Grande"/>
      <w:sz w:val="18"/>
      <w:szCs w:val="18"/>
    </w:rPr>
  </w:style>
  <w:style w:type="character" w:customStyle="1" w:styleId="BalloonTextChar">
    <w:name w:val="Balloon Text Char"/>
    <w:basedOn w:val="DefaultParagraphFont"/>
    <w:link w:val="BalloonText"/>
    <w:uiPriority w:val="99"/>
    <w:semiHidden/>
    <w:rsid w:val="0037623A"/>
    <w:rPr>
      <w:rFonts w:ascii="Lucida Grande" w:hAnsi="Lucida Grande"/>
      <w:sz w:val="18"/>
      <w:szCs w:val="18"/>
    </w:rPr>
  </w:style>
  <w:style w:type="character" w:styleId="Emphasis">
    <w:name w:val="Emphasis"/>
    <w:basedOn w:val="DefaultParagraphFont"/>
    <w:uiPriority w:val="20"/>
    <w:qFormat/>
    <w:rsid w:val="005675D1"/>
    <w:rPr>
      <w:i/>
      <w:iCs/>
    </w:rPr>
  </w:style>
  <w:style w:type="paragraph" w:styleId="Footer">
    <w:name w:val="footer"/>
    <w:basedOn w:val="Normal"/>
    <w:link w:val="FooterChar"/>
    <w:uiPriority w:val="99"/>
    <w:unhideWhenUsed/>
    <w:rsid w:val="00331CE1"/>
    <w:pPr>
      <w:tabs>
        <w:tab w:val="center" w:pos="4320"/>
        <w:tab w:val="right" w:pos="8640"/>
      </w:tabs>
    </w:pPr>
  </w:style>
  <w:style w:type="character" w:customStyle="1" w:styleId="FooterChar">
    <w:name w:val="Footer Char"/>
    <w:basedOn w:val="DefaultParagraphFont"/>
    <w:link w:val="Footer"/>
    <w:uiPriority w:val="99"/>
    <w:rsid w:val="00331CE1"/>
  </w:style>
  <w:style w:type="character" w:styleId="PageNumber">
    <w:name w:val="page number"/>
    <w:basedOn w:val="DefaultParagraphFont"/>
    <w:uiPriority w:val="99"/>
    <w:semiHidden/>
    <w:unhideWhenUsed/>
    <w:rsid w:val="00331CE1"/>
  </w:style>
  <w:style w:type="paragraph" w:styleId="Header">
    <w:name w:val="header"/>
    <w:basedOn w:val="Normal"/>
    <w:link w:val="HeaderChar"/>
    <w:uiPriority w:val="99"/>
    <w:unhideWhenUsed/>
    <w:rsid w:val="00331CE1"/>
    <w:pPr>
      <w:tabs>
        <w:tab w:val="center" w:pos="4320"/>
        <w:tab w:val="right" w:pos="8640"/>
      </w:tabs>
    </w:pPr>
  </w:style>
  <w:style w:type="character" w:customStyle="1" w:styleId="HeaderChar">
    <w:name w:val="Header Char"/>
    <w:basedOn w:val="DefaultParagraphFont"/>
    <w:link w:val="Header"/>
    <w:uiPriority w:val="99"/>
    <w:rsid w:val="00331CE1"/>
  </w:style>
  <w:style w:type="character" w:styleId="Hyperlink">
    <w:name w:val="Hyperlink"/>
    <w:basedOn w:val="DefaultParagraphFont"/>
    <w:uiPriority w:val="99"/>
    <w:semiHidden/>
    <w:unhideWhenUsed/>
    <w:rsid w:val="00F63AD8"/>
    <w:rPr>
      <w:color w:val="0000FF"/>
      <w:u w:val="single"/>
    </w:rPr>
  </w:style>
  <w:style w:type="paragraph" w:styleId="Revision">
    <w:name w:val="Revision"/>
    <w:hidden/>
    <w:uiPriority w:val="99"/>
    <w:semiHidden/>
    <w:rsid w:val="0006208F"/>
  </w:style>
  <w:style w:type="paragraph" w:customStyle="1" w:styleId="Normallead">
    <w:name w:val="Normal_lead"/>
    <w:basedOn w:val="Normal"/>
    <w:qFormat/>
    <w:rsid w:val="009A4384"/>
    <w:pPr>
      <w:spacing w:after="120"/>
      <w:jc w:val="both"/>
    </w:pPr>
    <w:rPr>
      <w:rFonts w:ascii="Arial" w:eastAsia="MS Mincho" w:hAnsi="Arial" w:cs="Arial"/>
      <w:sz w:val="22"/>
      <w:lang w:eastAsia="ja-JP"/>
    </w:rPr>
  </w:style>
  <w:style w:type="paragraph" w:styleId="NormalWeb">
    <w:name w:val="Normal (Web)"/>
    <w:basedOn w:val="Normal"/>
    <w:uiPriority w:val="99"/>
    <w:semiHidden/>
    <w:unhideWhenUsed/>
    <w:rsid w:val="008719B1"/>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29104">
      <w:bodyDiv w:val="1"/>
      <w:marLeft w:val="0"/>
      <w:marRight w:val="0"/>
      <w:marTop w:val="0"/>
      <w:marBottom w:val="0"/>
      <w:divBdr>
        <w:top w:val="none" w:sz="0" w:space="0" w:color="auto"/>
        <w:left w:val="none" w:sz="0" w:space="0" w:color="auto"/>
        <w:bottom w:val="none" w:sz="0" w:space="0" w:color="auto"/>
        <w:right w:val="none" w:sz="0" w:space="0" w:color="auto"/>
      </w:divBdr>
    </w:div>
    <w:div w:id="68240001">
      <w:bodyDiv w:val="1"/>
      <w:marLeft w:val="0"/>
      <w:marRight w:val="0"/>
      <w:marTop w:val="0"/>
      <w:marBottom w:val="0"/>
      <w:divBdr>
        <w:top w:val="none" w:sz="0" w:space="0" w:color="auto"/>
        <w:left w:val="none" w:sz="0" w:space="0" w:color="auto"/>
        <w:bottom w:val="none" w:sz="0" w:space="0" w:color="auto"/>
        <w:right w:val="none" w:sz="0" w:space="0" w:color="auto"/>
      </w:divBdr>
      <w:divsChild>
        <w:div w:id="128329627">
          <w:marLeft w:val="0"/>
          <w:marRight w:val="0"/>
          <w:marTop w:val="0"/>
          <w:marBottom w:val="0"/>
          <w:divBdr>
            <w:top w:val="none" w:sz="0" w:space="0" w:color="auto"/>
            <w:left w:val="none" w:sz="0" w:space="0" w:color="auto"/>
            <w:bottom w:val="none" w:sz="0" w:space="0" w:color="auto"/>
            <w:right w:val="none" w:sz="0" w:space="0" w:color="auto"/>
          </w:divBdr>
          <w:divsChild>
            <w:div w:id="1194928771">
              <w:marLeft w:val="0"/>
              <w:marRight w:val="0"/>
              <w:marTop w:val="0"/>
              <w:marBottom w:val="0"/>
              <w:divBdr>
                <w:top w:val="none" w:sz="0" w:space="0" w:color="auto"/>
                <w:left w:val="none" w:sz="0" w:space="0" w:color="auto"/>
                <w:bottom w:val="none" w:sz="0" w:space="0" w:color="auto"/>
                <w:right w:val="none" w:sz="0" w:space="0" w:color="auto"/>
              </w:divBdr>
              <w:divsChild>
                <w:div w:id="111355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6112">
      <w:bodyDiv w:val="1"/>
      <w:marLeft w:val="0"/>
      <w:marRight w:val="0"/>
      <w:marTop w:val="0"/>
      <w:marBottom w:val="0"/>
      <w:divBdr>
        <w:top w:val="none" w:sz="0" w:space="0" w:color="auto"/>
        <w:left w:val="none" w:sz="0" w:space="0" w:color="auto"/>
        <w:bottom w:val="none" w:sz="0" w:space="0" w:color="auto"/>
        <w:right w:val="none" w:sz="0" w:space="0" w:color="auto"/>
      </w:divBdr>
    </w:div>
    <w:div w:id="165290983">
      <w:bodyDiv w:val="1"/>
      <w:marLeft w:val="0"/>
      <w:marRight w:val="0"/>
      <w:marTop w:val="0"/>
      <w:marBottom w:val="0"/>
      <w:divBdr>
        <w:top w:val="none" w:sz="0" w:space="0" w:color="auto"/>
        <w:left w:val="none" w:sz="0" w:space="0" w:color="auto"/>
        <w:bottom w:val="none" w:sz="0" w:space="0" w:color="auto"/>
        <w:right w:val="none" w:sz="0" w:space="0" w:color="auto"/>
      </w:divBdr>
      <w:divsChild>
        <w:div w:id="134685996">
          <w:marLeft w:val="0"/>
          <w:marRight w:val="0"/>
          <w:marTop w:val="0"/>
          <w:marBottom w:val="0"/>
          <w:divBdr>
            <w:top w:val="none" w:sz="0" w:space="0" w:color="auto"/>
            <w:left w:val="none" w:sz="0" w:space="0" w:color="auto"/>
            <w:bottom w:val="none" w:sz="0" w:space="0" w:color="auto"/>
            <w:right w:val="none" w:sz="0" w:space="0" w:color="auto"/>
          </w:divBdr>
          <w:divsChild>
            <w:div w:id="1246068338">
              <w:marLeft w:val="0"/>
              <w:marRight w:val="0"/>
              <w:marTop w:val="0"/>
              <w:marBottom w:val="0"/>
              <w:divBdr>
                <w:top w:val="none" w:sz="0" w:space="0" w:color="auto"/>
                <w:left w:val="none" w:sz="0" w:space="0" w:color="auto"/>
                <w:bottom w:val="none" w:sz="0" w:space="0" w:color="auto"/>
                <w:right w:val="none" w:sz="0" w:space="0" w:color="auto"/>
              </w:divBdr>
              <w:divsChild>
                <w:div w:id="196608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340946">
      <w:bodyDiv w:val="1"/>
      <w:marLeft w:val="0"/>
      <w:marRight w:val="0"/>
      <w:marTop w:val="0"/>
      <w:marBottom w:val="0"/>
      <w:divBdr>
        <w:top w:val="none" w:sz="0" w:space="0" w:color="auto"/>
        <w:left w:val="none" w:sz="0" w:space="0" w:color="auto"/>
        <w:bottom w:val="none" w:sz="0" w:space="0" w:color="auto"/>
        <w:right w:val="none" w:sz="0" w:space="0" w:color="auto"/>
      </w:divBdr>
    </w:div>
    <w:div w:id="310453467">
      <w:bodyDiv w:val="1"/>
      <w:marLeft w:val="0"/>
      <w:marRight w:val="0"/>
      <w:marTop w:val="0"/>
      <w:marBottom w:val="0"/>
      <w:divBdr>
        <w:top w:val="none" w:sz="0" w:space="0" w:color="auto"/>
        <w:left w:val="none" w:sz="0" w:space="0" w:color="auto"/>
        <w:bottom w:val="none" w:sz="0" w:space="0" w:color="auto"/>
        <w:right w:val="none" w:sz="0" w:space="0" w:color="auto"/>
      </w:divBdr>
      <w:divsChild>
        <w:div w:id="153226455">
          <w:marLeft w:val="0"/>
          <w:marRight w:val="0"/>
          <w:marTop w:val="0"/>
          <w:marBottom w:val="0"/>
          <w:divBdr>
            <w:top w:val="none" w:sz="0" w:space="0" w:color="auto"/>
            <w:left w:val="none" w:sz="0" w:space="0" w:color="auto"/>
            <w:bottom w:val="none" w:sz="0" w:space="0" w:color="auto"/>
            <w:right w:val="none" w:sz="0" w:space="0" w:color="auto"/>
          </w:divBdr>
          <w:divsChild>
            <w:div w:id="1956397901">
              <w:marLeft w:val="0"/>
              <w:marRight w:val="0"/>
              <w:marTop w:val="0"/>
              <w:marBottom w:val="0"/>
              <w:divBdr>
                <w:top w:val="none" w:sz="0" w:space="0" w:color="auto"/>
                <w:left w:val="none" w:sz="0" w:space="0" w:color="auto"/>
                <w:bottom w:val="none" w:sz="0" w:space="0" w:color="auto"/>
                <w:right w:val="none" w:sz="0" w:space="0" w:color="auto"/>
              </w:divBdr>
              <w:divsChild>
                <w:div w:id="198489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028082">
      <w:bodyDiv w:val="1"/>
      <w:marLeft w:val="0"/>
      <w:marRight w:val="0"/>
      <w:marTop w:val="0"/>
      <w:marBottom w:val="0"/>
      <w:divBdr>
        <w:top w:val="none" w:sz="0" w:space="0" w:color="auto"/>
        <w:left w:val="none" w:sz="0" w:space="0" w:color="auto"/>
        <w:bottom w:val="none" w:sz="0" w:space="0" w:color="auto"/>
        <w:right w:val="none" w:sz="0" w:space="0" w:color="auto"/>
      </w:divBdr>
    </w:div>
    <w:div w:id="332875171">
      <w:bodyDiv w:val="1"/>
      <w:marLeft w:val="0"/>
      <w:marRight w:val="0"/>
      <w:marTop w:val="0"/>
      <w:marBottom w:val="0"/>
      <w:divBdr>
        <w:top w:val="none" w:sz="0" w:space="0" w:color="auto"/>
        <w:left w:val="none" w:sz="0" w:space="0" w:color="auto"/>
        <w:bottom w:val="none" w:sz="0" w:space="0" w:color="auto"/>
        <w:right w:val="none" w:sz="0" w:space="0" w:color="auto"/>
      </w:divBdr>
    </w:div>
    <w:div w:id="350229797">
      <w:bodyDiv w:val="1"/>
      <w:marLeft w:val="0"/>
      <w:marRight w:val="0"/>
      <w:marTop w:val="0"/>
      <w:marBottom w:val="0"/>
      <w:divBdr>
        <w:top w:val="none" w:sz="0" w:space="0" w:color="auto"/>
        <w:left w:val="none" w:sz="0" w:space="0" w:color="auto"/>
        <w:bottom w:val="none" w:sz="0" w:space="0" w:color="auto"/>
        <w:right w:val="none" w:sz="0" w:space="0" w:color="auto"/>
      </w:divBdr>
      <w:divsChild>
        <w:div w:id="1704937635">
          <w:marLeft w:val="0"/>
          <w:marRight w:val="0"/>
          <w:marTop w:val="0"/>
          <w:marBottom w:val="0"/>
          <w:divBdr>
            <w:top w:val="none" w:sz="0" w:space="0" w:color="auto"/>
            <w:left w:val="none" w:sz="0" w:space="0" w:color="auto"/>
            <w:bottom w:val="none" w:sz="0" w:space="0" w:color="auto"/>
            <w:right w:val="none" w:sz="0" w:space="0" w:color="auto"/>
          </w:divBdr>
          <w:divsChild>
            <w:div w:id="970869519">
              <w:marLeft w:val="0"/>
              <w:marRight w:val="0"/>
              <w:marTop w:val="0"/>
              <w:marBottom w:val="0"/>
              <w:divBdr>
                <w:top w:val="none" w:sz="0" w:space="0" w:color="auto"/>
                <w:left w:val="none" w:sz="0" w:space="0" w:color="auto"/>
                <w:bottom w:val="none" w:sz="0" w:space="0" w:color="auto"/>
                <w:right w:val="none" w:sz="0" w:space="0" w:color="auto"/>
              </w:divBdr>
            </w:div>
            <w:div w:id="695154751">
              <w:marLeft w:val="0"/>
              <w:marRight w:val="0"/>
              <w:marTop w:val="0"/>
              <w:marBottom w:val="0"/>
              <w:divBdr>
                <w:top w:val="none" w:sz="0" w:space="0" w:color="auto"/>
                <w:left w:val="none" w:sz="0" w:space="0" w:color="auto"/>
                <w:bottom w:val="none" w:sz="0" w:space="0" w:color="auto"/>
                <w:right w:val="none" w:sz="0" w:space="0" w:color="auto"/>
              </w:divBdr>
            </w:div>
          </w:divsChild>
        </w:div>
        <w:div w:id="1049258688">
          <w:marLeft w:val="0"/>
          <w:marRight w:val="0"/>
          <w:marTop w:val="0"/>
          <w:marBottom w:val="0"/>
          <w:divBdr>
            <w:top w:val="none" w:sz="0" w:space="0" w:color="auto"/>
            <w:left w:val="none" w:sz="0" w:space="0" w:color="auto"/>
            <w:bottom w:val="none" w:sz="0" w:space="0" w:color="auto"/>
            <w:right w:val="none" w:sz="0" w:space="0" w:color="auto"/>
          </w:divBdr>
        </w:div>
        <w:div w:id="1551844801">
          <w:marLeft w:val="0"/>
          <w:marRight w:val="0"/>
          <w:marTop w:val="0"/>
          <w:marBottom w:val="0"/>
          <w:divBdr>
            <w:top w:val="none" w:sz="0" w:space="0" w:color="auto"/>
            <w:left w:val="none" w:sz="0" w:space="0" w:color="auto"/>
            <w:bottom w:val="none" w:sz="0" w:space="0" w:color="auto"/>
            <w:right w:val="none" w:sz="0" w:space="0" w:color="auto"/>
          </w:divBdr>
        </w:div>
      </w:divsChild>
    </w:div>
    <w:div w:id="481240313">
      <w:bodyDiv w:val="1"/>
      <w:marLeft w:val="0"/>
      <w:marRight w:val="0"/>
      <w:marTop w:val="0"/>
      <w:marBottom w:val="0"/>
      <w:divBdr>
        <w:top w:val="none" w:sz="0" w:space="0" w:color="auto"/>
        <w:left w:val="none" w:sz="0" w:space="0" w:color="auto"/>
        <w:bottom w:val="none" w:sz="0" w:space="0" w:color="auto"/>
        <w:right w:val="none" w:sz="0" w:space="0" w:color="auto"/>
      </w:divBdr>
    </w:div>
    <w:div w:id="557323353">
      <w:bodyDiv w:val="1"/>
      <w:marLeft w:val="0"/>
      <w:marRight w:val="0"/>
      <w:marTop w:val="0"/>
      <w:marBottom w:val="0"/>
      <w:divBdr>
        <w:top w:val="none" w:sz="0" w:space="0" w:color="auto"/>
        <w:left w:val="none" w:sz="0" w:space="0" w:color="auto"/>
        <w:bottom w:val="none" w:sz="0" w:space="0" w:color="auto"/>
        <w:right w:val="none" w:sz="0" w:space="0" w:color="auto"/>
      </w:divBdr>
    </w:div>
    <w:div w:id="621571215">
      <w:bodyDiv w:val="1"/>
      <w:marLeft w:val="0"/>
      <w:marRight w:val="0"/>
      <w:marTop w:val="0"/>
      <w:marBottom w:val="0"/>
      <w:divBdr>
        <w:top w:val="none" w:sz="0" w:space="0" w:color="auto"/>
        <w:left w:val="none" w:sz="0" w:space="0" w:color="auto"/>
        <w:bottom w:val="none" w:sz="0" w:space="0" w:color="auto"/>
        <w:right w:val="none" w:sz="0" w:space="0" w:color="auto"/>
      </w:divBdr>
      <w:divsChild>
        <w:div w:id="294338278">
          <w:marLeft w:val="0"/>
          <w:marRight w:val="0"/>
          <w:marTop w:val="0"/>
          <w:marBottom w:val="0"/>
          <w:divBdr>
            <w:top w:val="none" w:sz="0" w:space="0" w:color="auto"/>
            <w:left w:val="none" w:sz="0" w:space="0" w:color="auto"/>
            <w:bottom w:val="none" w:sz="0" w:space="0" w:color="auto"/>
            <w:right w:val="none" w:sz="0" w:space="0" w:color="auto"/>
          </w:divBdr>
          <w:divsChild>
            <w:div w:id="1872180668">
              <w:marLeft w:val="0"/>
              <w:marRight w:val="0"/>
              <w:marTop w:val="0"/>
              <w:marBottom w:val="0"/>
              <w:divBdr>
                <w:top w:val="none" w:sz="0" w:space="0" w:color="auto"/>
                <w:left w:val="none" w:sz="0" w:space="0" w:color="auto"/>
                <w:bottom w:val="none" w:sz="0" w:space="0" w:color="auto"/>
                <w:right w:val="none" w:sz="0" w:space="0" w:color="auto"/>
              </w:divBdr>
              <w:divsChild>
                <w:div w:id="13695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43157">
      <w:bodyDiv w:val="1"/>
      <w:marLeft w:val="0"/>
      <w:marRight w:val="0"/>
      <w:marTop w:val="0"/>
      <w:marBottom w:val="0"/>
      <w:divBdr>
        <w:top w:val="none" w:sz="0" w:space="0" w:color="auto"/>
        <w:left w:val="none" w:sz="0" w:space="0" w:color="auto"/>
        <w:bottom w:val="none" w:sz="0" w:space="0" w:color="auto"/>
        <w:right w:val="none" w:sz="0" w:space="0" w:color="auto"/>
      </w:divBdr>
    </w:div>
    <w:div w:id="743526557">
      <w:bodyDiv w:val="1"/>
      <w:marLeft w:val="0"/>
      <w:marRight w:val="0"/>
      <w:marTop w:val="0"/>
      <w:marBottom w:val="0"/>
      <w:divBdr>
        <w:top w:val="none" w:sz="0" w:space="0" w:color="auto"/>
        <w:left w:val="none" w:sz="0" w:space="0" w:color="auto"/>
        <w:bottom w:val="none" w:sz="0" w:space="0" w:color="auto"/>
        <w:right w:val="none" w:sz="0" w:space="0" w:color="auto"/>
      </w:divBdr>
      <w:divsChild>
        <w:div w:id="560213176">
          <w:marLeft w:val="0"/>
          <w:marRight w:val="0"/>
          <w:marTop w:val="0"/>
          <w:marBottom w:val="0"/>
          <w:divBdr>
            <w:top w:val="none" w:sz="0" w:space="0" w:color="auto"/>
            <w:left w:val="none" w:sz="0" w:space="0" w:color="auto"/>
            <w:bottom w:val="none" w:sz="0" w:space="0" w:color="auto"/>
            <w:right w:val="none" w:sz="0" w:space="0" w:color="auto"/>
          </w:divBdr>
          <w:divsChild>
            <w:div w:id="1912765042">
              <w:marLeft w:val="0"/>
              <w:marRight w:val="0"/>
              <w:marTop w:val="0"/>
              <w:marBottom w:val="0"/>
              <w:divBdr>
                <w:top w:val="none" w:sz="0" w:space="0" w:color="auto"/>
                <w:left w:val="none" w:sz="0" w:space="0" w:color="auto"/>
                <w:bottom w:val="none" w:sz="0" w:space="0" w:color="auto"/>
                <w:right w:val="none" w:sz="0" w:space="0" w:color="auto"/>
              </w:divBdr>
              <w:divsChild>
                <w:div w:id="92957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047488">
      <w:bodyDiv w:val="1"/>
      <w:marLeft w:val="0"/>
      <w:marRight w:val="0"/>
      <w:marTop w:val="0"/>
      <w:marBottom w:val="0"/>
      <w:divBdr>
        <w:top w:val="none" w:sz="0" w:space="0" w:color="auto"/>
        <w:left w:val="none" w:sz="0" w:space="0" w:color="auto"/>
        <w:bottom w:val="none" w:sz="0" w:space="0" w:color="auto"/>
        <w:right w:val="none" w:sz="0" w:space="0" w:color="auto"/>
      </w:divBdr>
      <w:divsChild>
        <w:div w:id="1187448373">
          <w:marLeft w:val="0"/>
          <w:marRight w:val="0"/>
          <w:marTop w:val="0"/>
          <w:marBottom w:val="0"/>
          <w:divBdr>
            <w:top w:val="none" w:sz="0" w:space="0" w:color="auto"/>
            <w:left w:val="none" w:sz="0" w:space="0" w:color="auto"/>
            <w:bottom w:val="none" w:sz="0" w:space="0" w:color="auto"/>
            <w:right w:val="none" w:sz="0" w:space="0" w:color="auto"/>
          </w:divBdr>
          <w:divsChild>
            <w:div w:id="1098911400">
              <w:marLeft w:val="0"/>
              <w:marRight w:val="0"/>
              <w:marTop w:val="0"/>
              <w:marBottom w:val="0"/>
              <w:divBdr>
                <w:top w:val="none" w:sz="0" w:space="0" w:color="auto"/>
                <w:left w:val="none" w:sz="0" w:space="0" w:color="auto"/>
                <w:bottom w:val="none" w:sz="0" w:space="0" w:color="auto"/>
                <w:right w:val="none" w:sz="0" w:space="0" w:color="auto"/>
              </w:divBdr>
              <w:divsChild>
                <w:div w:id="1609697846">
                  <w:marLeft w:val="0"/>
                  <w:marRight w:val="0"/>
                  <w:marTop w:val="0"/>
                  <w:marBottom w:val="0"/>
                  <w:divBdr>
                    <w:top w:val="none" w:sz="0" w:space="0" w:color="auto"/>
                    <w:left w:val="none" w:sz="0" w:space="0" w:color="auto"/>
                    <w:bottom w:val="none" w:sz="0" w:space="0" w:color="auto"/>
                    <w:right w:val="none" w:sz="0" w:space="0" w:color="auto"/>
                  </w:divBdr>
                  <w:divsChild>
                    <w:div w:id="13768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16088">
      <w:bodyDiv w:val="1"/>
      <w:marLeft w:val="0"/>
      <w:marRight w:val="0"/>
      <w:marTop w:val="0"/>
      <w:marBottom w:val="0"/>
      <w:divBdr>
        <w:top w:val="none" w:sz="0" w:space="0" w:color="auto"/>
        <w:left w:val="none" w:sz="0" w:space="0" w:color="auto"/>
        <w:bottom w:val="none" w:sz="0" w:space="0" w:color="auto"/>
        <w:right w:val="none" w:sz="0" w:space="0" w:color="auto"/>
      </w:divBdr>
      <w:divsChild>
        <w:div w:id="363286021">
          <w:marLeft w:val="0"/>
          <w:marRight w:val="0"/>
          <w:marTop w:val="0"/>
          <w:marBottom w:val="0"/>
          <w:divBdr>
            <w:top w:val="none" w:sz="0" w:space="0" w:color="auto"/>
            <w:left w:val="none" w:sz="0" w:space="0" w:color="auto"/>
            <w:bottom w:val="none" w:sz="0" w:space="0" w:color="auto"/>
            <w:right w:val="none" w:sz="0" w:space="0" w:color="auto"/>
          </w:divBdr>
          <w:divsChild>
            <w:div w:id="1736271116">
              <w:marLeft w:val="0"/>
              <w:marRight w:val="0"/>
              <w:marTop w:val="0"/>
              <w:marBottom w:val="0"/>
              <w:divBdr>
                <w:top w:val="none" w:sz="0" w:space="0" w:color="auto"/>
                <w:left w:val="none" w:sz="0" w:space="0" w:color="auto"/>
                <w:bottom w:val="none" w:sz="0" w:space="0" w:color="auto"/>
                <w:right w:val="none" w:sz="0" w:space="0" w:color="auto"/>
              </w:divBdr>
              <w:divsChild>
                <w:div w:id="763965369">
                  <w:marLeft w:val="0"/>
                  <w:marRight w:val="0"/>
                  <w:marTop w:val="0"/>
                  <w:marBottom w:val="0"/>
                  <w:divBdr>
                    <w:top w:val="none" w:sz="0" w:space="0" w:color="auto"/>
                    <w:left w:val="none" w:sz="0" w:space="0" w:color="auto"/>
                    <w:bottom w:val="none" w:sz="0" w:space="0" w:color="auto"/>
                    <w:right w:val="none" w:sz="0" w:space="0" w:color="auto"/>
                  </w:divBdr>
                  <w:divsChild>
                    <w:div w:id="7189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355051">
      <w:bodyDiv w:val="1"/>
      <w:marLeft w:val="0"/>
      <w:marRight w:val="0"/>
      <w:marTop w:val="0"/>
      <w:marBottom w:val="0"/>
      <w:divBdr>
        <w:top w:val="none" w:sz="0" w:space="0" w:color="auto"/>
        <w:left w:val="none" w:sz="0" w:space="0" w:color="auto"/>
        <w:bottom w:val="none" w:sz="0" w:space="0" w:color="auto"/>
        <w:right w:val="none" w:sz="0" w:space="0" w:color="auto"/>
      </w:divBdr>
      <w:divsChild>
        <w:div w:id="1114908786">
          <w:marLeft w:val="0"/>
          <w:marRight w:val="0"/>
          <w:marTop w:val="0"/>
          <w:marBottom w:val="0"/>
          <w:divBdr>
            <w:top w:val="none" w:sz="0" w:space="0" w:color="auto"/>
            <w:left w:val="none" w:sz="0" w:space="0" w:color="auto"/>
            <w:bottom w:val="none" w:sz="0" w:space="0" w:color="auto"/>
            <w:right w:val="none" w:sz="0" w:space="0" w:color="auto"/>
          </w:divBdr>
          <w:divsChild>
            <w:div w:id="380639903">
              <w:marLeft w:val="0"/>
              <w:marRight w:val="0"/>
              <w:marTop w:val="0"/>
              <w:marBottom w:val="0"/>
              <w:divBdr>
                <w:top w:val="none" w:sz="0" w:space="0" w:color="auto"/>
                <w:left w:val="none" w:sz="0" w:space="0" w:color="auto"/>
                <w:bottom w:val="none" w:sz="0" w:space="0" w:color="auto"/>
                <w:right w:val="none" w:sz="0" w:space="0" w:color="auto"/>
              </w:divBdr>
              <w:divsChild>
                <w:div w:id="1868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07637">
      <w:bodyDiv w:val="1"/>
      <w:marLeft w:val="0"/>
      <w:marRight w:val="0"/>
      <w:marTop w:val="0"/>
      <w:marBottom w:val="0"/>
      <w:divBdr>
        <w:top w:val="none" w:sz="0" w:space="0" w:color="auto"/>
        <w:left w:val="none" w:sz="0" w:space="0" w:color="auto"/>
        <w:bottom w:val="none" w:sz="0" w:space="0" w:color="auto"/>
        <w:right w:val="none" w:sz="0" w:space="0" w:color="auto"/>
      </w:divBdr>
    </w:div>
    <w:div w:id="1023821607">
      <w:bodyDiv w:val="1"/>
      <w:marLeft w:val="0"/>
      <w:marRight w:val="0"/>
      <w:marTop w:val="0"/>
      <w:marBottom w:val="0"/>
      <w:divBdr>
        <w:top w:val="none" w:sz="0" w:space="0" w:color="auto"/>
        <w:left w:val="none" w:sz="0" w:space="0" w:color="auto"/>
        <w:bottom w:val="none" w:sz="0" w:space="0" w:color="auto"/>
        <w:right w:val="none" w:sz="0" w:space="0" w:color="auto"/>
      </w:divBdr>
    </w:div>
    <w:div w:id="1124155972">
      <w:bodyDiv w:val="1"/>
      <w:marLeft w:val="0"/>
      <w:marRight w:val="0"/>
      <w:marTop w:val="0"/>
      <w:marBottom w:val="0"/>
      <w:divBdr>
        <w:top w:val="none" w:sz="0" w:space="0" w:color="auto"/>
        <w:left w:val="none" w:sz="0" w:space="0" w:color="auto"/>
        <w:bottom w:val="none" w:sz="0" w:space="0" w:color="auto"/>
        <w:right w:val="none" w:sz="0" w:space="0" w:color="auto"/>
      </w:divBdr>
    </w:div>
    <w:div w:id="1139036062">
      <w:bodyDiv w:val="1"/>
      <w:marLeft w:val="0"/>
      <w:marRight w:val="0"/>
      <w:marTop w:val="0"/>
      <w:marBottom w:val="0"/>
      <w:divBdr>
        <w:top w:val="none" w:sz="0" w:space="0" w:color="auto"/>
        <w:left w:val="none" w:sz="0" w:space="0" w:color="auto"/>
        <w:bottom w:val="none" w:sz="0" w:space="0" w:color="auto"/>
        <w:right w:val="none" w:sz="0" w:space="0" w:color="auto"/>
      </w:divBdr>
    </w:div>
    <w:div w:id="1148087268">
      <w:bodyDiv w:val="1"/>
      <w:marLeft w:val="0"/>
      <w:marRight w:val="0"/>
      <w:marTop w:val="0"/>
      <w:marBottom w:val="0"/>
      <w:divBdr>
        <w:top w:val="none" w:sz="0" w:space="0" w:color="auto"/>
        <w:left w:val="none" w:sz="0" w:space="0" w:color="auto"/>
        <w:bottom w:val="none" w:sz="0" w:space="0" w:color="auto"/>
        <w:right w:val="none" w:sz="0" w:space="0" w:color="auto"/>
      </w:divBdr>
      <w:divsChild>
        <w:div w:id="1590574249">
          <w:marLeft w:val="0"/>
          <w:marRight w:val="0"/>
          <w:marTop w:val="0"/>
          <w:marBottom w:val="0"/>
          <w:divBdr>
            <w:top w:val="none" w:sz="0" w:space="0" w:color="auto"/>
            <w:left w:val="none" w:sz="0" w:space="0" w:color="auto"/>
            <w:bottom w:val="none" w:sz="0" w:space="0" w:color="auto"/>
            <w:right w:val="none" w:sz="0" w:space="0" w:color="auto"/>
          </w:divBdr>
          <w:divsChild>
            <w:div w:id="1594704453">
              <w:marLeft w:val="0"/>
              <w:marRight w:val="0"/>
              <w:marTop w:val="0"/>
              <w:marBottom w:val="0"/>
              <w:divBdr>
                <w:top w:val="none" w:sz="0" w:space="0" w:color="auto"/>
                <w:left w:val="none" w:sz="0" w:space="0" w:color="auto"/>
                <w:bottom w:val="none" w:sz="0" w:space="0" w:color="auto"/>
                <w:right w:val="none" w:sz="0" w:space="0" w:color="auto"/>
              </w:divBdr>
              <w:divsChild>
                <w:div w:id="604118067">
                  <w:marLeft w:val="0"/>
                  <w:marRight w:val="0"/>
                  <w:marTop w:val="0"/>
                  <w:marBottom w:val="0"/>
                  <w:divBdr>
                    <w:top w:val="none" w:sz="0" w:space="0" w:color="auto"/>
                    <w:left w:val="none" w:sz="0" w:space="0" w:color="auto"/>
                    <w:bottom w:val="none" w:sz="0" w:space="0" w:color="auto"/>
                    <w:right w:val="none" w:sz="0" w:space="0" w:color="auto"/>
                  </w:divBdr>
                  <w:divsChild>
                    <w:div w:id="2212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756304">
      <w:bodyDiv w:val="1"/>
      <w:marLeft w:val="0"/>
      <w:marRight w:val="0"/>
      <w:marTop w:val="0"/>
      <w:marBottom w:val="0"/>
      <w:divBdr>
        <w:top w:val="none" w:sz="0" w:space="0" w:color="auto"/>
        <w:left w:val="none" w:sz="0" w:space="0" w:color="auto"/>
        <w:bottom w:val="none" w:sz="0" w:space="0" w:color="auto"/>
        <w:right w:val="none" w:sz="0" w:space="0" w:color="auto"/>
      </w:divBdr>
      <w:divsChild>
        <w:div w:id="1821924897">
          <w:marLeft w:val="0"/>
          <w:marRight w:val="0"/>
          <w:marTop w:val="0"/>
          <w:marBottom w:val="0"/>
          <w:divBdr>
            <w:top w:val="none" w:sz="0" w:space="0" w:color="auto"/>
            <w:left w:val="none" w:sz="0" w:space="0" w:color="auto"/>
            <w:bottom w:val="none" w:sz="0" w:space="0" w:color="auto"/>
            <w:right w:val="none" w:sz="0" w:space="0" w:color="auto"/>
          </w:divBdr>
          <w:divsChild>
            <w:div w:id="773133887">
              <w:marLeft w:val="0"/>
              <w:marRight w:val="0"/>
              <w:marTop w:val="0"/>
              <w:marBottom w:val="0"/>
              <w:divBdr>
                <w:top w:val="none" w:sz="0" w:space="0" w:color="auto"/>
                <w:left w:val="none" w:sz="0" w:space="0" w:color="auto"/>
                <w:bottom w:val="none" w:sz="0" w:space="0" w:color="auto"/>
                <w:right w:val="none" w:sz="0" w:space="0" w:color="auto"/>
              </w:divBdr>
              <w:divsChild>
                <w:div w:id="1229028028">
                  <w:marLeft w:val="0"/>
                  <w:marRight w:val="0"/>
                  <w:marTop w:val="0"/>
                  <w:marBottom w:val="0"/>
                  <w:divBdr>
                    <w:top w:val="none" w:sz="0" w:space="0" w:color="auto"/>
                    <w:left w:val="none" w:sz="0" w:space="0" w:color="auto"/>
                    <w:bottom w:val="none" w:sz="0" w:space="0" w:color="auto"/>
                    <w:right w:val="none" w:sz="0" w:space="0" w:color="auto"/>
                  </w:divBdr>
                  <w:divsChild>
                    <w:div w:id="5405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936738">
      <w:bodyDiv w:val="1"/>
      <w:marLeft w:val="0"/>
      <w:marRight w:val="0"/>
      <w:marTop w:val="0"/>
      <w:marBottom w:val="0"/>
      <w:divBdr>
        <w:top w:val="none" w:sz="0" w:space="0" w:color="auto"/>
        <w:left w:val="none" w:sz="0" w:space="0" w:color="auto"/>
        <w:bottom w:val="none" w:sz="0" w:space="0" w:color="auto"/>
        <w:right w:val="none" w:sz="0" w:space="0" w:color="auto"/>
      </w:divBdr>
      <w:divsChild>
        <w:div w:id="1695575997">
          <w:marLeft w:val="0"/>
          <w:marRight w:val="0"/>
          <w:marTop w:val="0"/>
          <w:marBottom w:val="0"/>
          <w:divBdr>
            <w:top w:val="none" w:sz="0" w:space="0" w:color="auto"/>
            <w:left w:val="none" w:sz="0" w:space="0" w:color="auto"/>
            <w:bottom w:val="none" w:sz="0" w:space="0" w:color="auto"/>
            <w:right w:val="none" w:sz="0" w:space="0" w:color="auto"/>
          </w:divBdr>
          <w:divsChild>
            <w:div w:id="1981496817">
              <w:marLeft w:val="0"/>
              <w:marRight w:val="0"/>
              <w:marTop w:val="0"/>
              <w:marBottom w:val="0"/>
              <w:divBdr>
                <w:top w:val="none" w:sz="0" w:space="0" w:color="auto"/>
                <w:left w:val="none" w:sz="0" w:space="0" w:color="auto"/>
                <w:bottom w:val="none" w:sz="0" w:space="0" w:color="auto"/>
                <w:right w:val="none" w:sz="0" w:space="0" w:color="auto"/>
              </w:divBdr>
              <w:divsChild>
                <w:div w:id="237981418">
                  <w:marLeft w:val="0"/>
                  <w:marRight w:val="0"/>
                  <w:marTop w:val="0"/>
                  <w:marBottom w:val="0"/>
                  <w:divBdr>
                    <w:top w:val="none" w:sz="0" w:space="0" w:color="auto"/>
                    <w:left w:val="none" w:sz="0" w:space="0" w:color="auto"/>
                    <w:bottom w:val="none" w:sz="0" w:space="0" w:color="auto"/>
                    <w:right w:val="none" w:sz="0" w:space="0" w:color="auto"/>
                  </w:divBdr>
                  <w:divsChild>
                    <w:div w:id="41609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25437">
      <w:bodyDiv w:val="1"/>
      <w:marLeft w:val="0"/>
      <w:marRight w:val="0"/>
      <w:marTop w:val="0"/>
      <w:marBottom w:val="0"/>
      <w:divBdr>
        <w:top w:val="none" w:sz="0" w:space="0" w:color="auto"/>
        <w:left w:val="none" w:sz="0" w:space="0" w:color="auto"/>
        <w:bottom w:val="none" w:sz="0" w:space="0" w:color="auto"/>
        <w:right w:val="none" w:sz="0" w:space="0" w:color="auto"/>
      </w:divBdr>
      <w:divsChild>
        <w:div w:id="1465653752">
          <w:marLeft w:val="0"/>
          <w:marRight w:val="0"/>
          <w:marTop w:val="0"/>
          <w:marBottom w:val="0"/>
          <w:divBdr>
            <w:top w:val="none" w:sz="0" w:space="0" w:color="auto"/>
            <w:left w:val="none" w:sz="0" w:space="0" w:color="auto"/>
            <w:bottom w:val="none" w:sz="0" w:space="0" w:color="auto"/>
            <w:right w:val="none" w:sz="0" w:space="0" w:color="auto"/>
          </w:divBdr>
          <w:divsChild>
            <w:div w:id="885720273">
              <w:marLeft w:val="0"/>
              <w:marRight w:val="0"/>
              <w:marTop w:val="0"/>
              <w:marBottom w:val="0"/>
              <w:divBdr>
                <w:top w:val="none" w:sz="0" w:space="0" w:color="auto"/>
                <w:left w:val="none" w:sz="0" w:space="0" w:color="auto"/>
                <w:bottom w:val="none" w:sz="0" w:space="0" w:color="auto"/>
                <w:right w:val="none" w:sz="0" w:space="0" w:color="auto"/>
              </w:divBdr>
              <w:divsChild>
                <w:div w:id="2478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594194">
      <w:bodyDiv w:val="1"/>
      <w:marLeft w:val="0"/>
      <w:marRight w:val="0"/>
      <w:marTop w:val="0"/>
      <w:marBottom w:val="0"/>
      <w:divBdr>
        <w:top w:val="none" w:sz="0" w:space="0" w:color="auto"/>
        <w:left w:val="none" w:sz="0" w:space="0" w:color="auto"/>
        <w:bottom w:val="none" w:sz="0" w:space="0" w:color="auto"/>
        <w:right w:val="none" w:sz="0" w:space="0" w:color="auto"/>
      </w:divBdr>
    </w:div>
    <w:div w:id="1596093816">
      <w:bodyDiv w:val="1"/>
      <w:marLeft w:val="0"/>
      <w:marRight w:val="0"/>
      <w:marTop w:val="0"/>
      <w:marBottom w:val="0"/>
      <w:divBdr>
        <w:top w:val="none" w:sz="0" w:space="0" w:color="auto"/>
        <w:left w:val="none" w:sz="0" w:space="0" w:color="auto"/>
        <w:bottom w:val="none" w:sz="0" w:space="0" w:color="auto"/>
        <w:right w:val="none" w:sz="0" w:space="0" w:color="auto"/>
      </w:divBdr>
      <w:divsChild>
        <w:div w:id="1946845105">
          <w:marLeft w:val="0"/>
          <w:marRight w:val="0"/>
          <w:marTop w:val="0"/>
          <w:marBottom w:val="0"/>
          <w:divBdr>
            <w:top w:val="none" w:sz="0" w:space="0" w:color="auto"/>
            <w:left w:val="none" w:sz="0" w:space="0" w:color="auto"/>
            <w:bottom w:val="none" w:sz="0" w:space="0" w:color="auto"/>
            <w:right w:val="none" w:sz="0" w:space="0" w:color="auto"/>
          </w:divBdr>
          <w:divsChild>
            <w:div w:id="920409787">
              <w:marLeft w:val="0"/>
              <w:marRight w:val="0"/>
              <w:marTop w:val="0"/>
              <w:marBottom w:val="0"/>
              <w:divBdr>
                <w:top w:val="none" w:sz="0" w:space="0" w:color="auto"/>
                <w:left w:val="none" w:sz="0" w:space="0" w:color="auto"/>
                <w:bottom w:val="none" w:sz="0" w:space="0" w:color="auto"/>
                <w:right w:val="none" w:sz="0" w:space="0" w:color="auto"/>
              </w:divBdr>
              <w:divsChild>
                <w:div w:id="409892897">
                  <w:marLeft w:val="0"/>
                  <w:marRight w:val="0"/>
                  <w:marTop w:val="0"/>
                  <w:marBottom w:val="0"/>
                  <w:divBdr>
                    <w:top w:val="none" w:sz="0" w:space="0" w:color="auto"/>
                    <w:left w:val="none" w:sz="0" w:space="0" w:color="auto"/>
                    <w:bottom w:val="none" w:sz="0" w:space="0" w:color="auto"/>
                    <w:right w:val="none" w:sz="0" w:space="0" w:color="auto"/>
                  </w:divBdr>
                  <w:divsChild>
                    <w:div w:id="140957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809504">
      <w:bodyDiv w:val="1"/>
      <w:marLeft w:val="0"/>
      <w:marRight w:val="0"/>
      <w:marTop w:val="0"/>
      <w:marBottom w:val="0"/>
      <w:divBdr>
        <w:top w:val="none" w:sz="0" w:space="0" w:color="auto"/>
        <w:left w:val="none" w:sz="0" w:space="0" w:color="auto"/>
        <w:bottom w:val="none" w:sz="0" w:space="0" w:color="auto"/>
        <w:right w:val="none" w:sz="0" w:space="0" w:color="auto"/>
      </w:divBdr>
    </w:div>
    <w:div w:id="1669819942">
      <w:bodyDiv w:val="1"/>
      <w:marLeft w:val="0"/>
      <w:marRight w:val="0"/>
      <w:marTop w:val="0"/>
      <w:marBottom w:val="0"/>
      <w:divBdr>
        <w:top w:val="none" w:sz="0" w:space="0" w:color="auto"/>
        <w:left w:val="none" w:sz="0" w:space="0" w:color="auto"/>
        <w:bottom w:val="none" w:sz="0" w:space="0" w:color="auto"/>
        <w:right w:val="none" w:sz="0" w:space="0" w:color="auto"/>
      </w:divBdr>
    </w:div>
    <w:div w:id="1675841205">
      <w:bodyDiv w:val="1"/>
      <w:marLeft w:val="0"/>
      <w:marRight w:val="0"/>
      <w:marTop w:val="0"/>
      <w:marBottom w:val="0"/>
      <w:divBdr>
        <w:top w:val="none" w:sz="0" w:space="0" w:color="auto"/>
        <w:left w:val="none" w:sz="0" w:space="0" w:color="auto"/>
        <w:bottom w:val="none" w:sz="0" w:space="0" w:color="auto"/>
        <w:right w:val="none" w:sz="0" w:space="0" w:color="auto"/>
      </w:divBdr>
      <w:divsChild>
        <w:div w:id="1636985449">
          <w:marLeft w:val="0"/>
          <w:marRight w:val="0"/>
          <w:marTop w:val="0"/>
          <w:marBottom w:val="0"/>
          <w:divBdr>
            <w:top w:val="none" w:sz="0" w:space="0" w:color="auto"/>
            <w:left w:val="none" w:sz="0" w:space="0" w:color="auto"/>
            <w:bottom w:val="none" w:sz="0" w:space="0" w:color="auto"/>
            <w:right w:val="none" w:sz="0" w:space="0" w:color="auto"/>
          </w:divBdr>
          <w:divsChild>
            <w:div w:id="1267926269">
              <w:marLeft w:val="0"/>
              <w:marRight w:val="0"/>
              <w:marTop w:val="0"/>
              <w:marBottom w:val="0"/>
              <w:divBdr>
                <w:top w:val="none" w:sz="0" w:space="0" w:color="auto"/>
                <w:left w:val="none" w:sz="0" w:space="0" w:color="auto"/>
                <w:bottom w:val="none" w:sz="0" w:space="0" w:color="auto"/>
                <w:right w:val="none" w:sz="0" w:space="0" w:color="auto"/>
              </w:divBdr>
              <w:divsChild>
                <w:div w:id="409694131">
                  <w:marLeft w:val="0"/>
                  <w:marRight w:val="0"/>
                  <w:marTop w:val="0"/>
                  <w:marBottom w:val="0"/>
                  <w:divBdr>
                    <w:top w:val="none" w:sz="0" w:space="0" w:color="auto"/>
                    <w:left w:val="none" w:sz="0" w:space="0" w:color="auto"/>
                    <w:bottom w:val="none" w:sz="0" w:space="0" w:color="auto"/>
                    <w:right w:val="none" w:sz="0" w:space="0" w:color="auto"/>
                  </w:divBdr>
                  <w:divsChild>
                    <w:div w:id="447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52000">
      <w:bodyDiv w:val="1"/>
      <w:marLeft w:val="0"/>
      <w:marRight w:val="0"/>
      <w:marTop w:val="0"/>
      <w:marBottom w:val="0"/>
      <w:divBdr>
        <w:top w:val="none" w:sz="0" w:space="0" w:color="auto"/>
        <w:left w:val="none" w:sz="0" w:space="0" w:color="auto"/>
        <w:bottom w:val="none" w:sz="0" w:space="0" w:color="auto"/>
        <w:right w:val="none" w:sz="0" w:space="0" w:color="auto"/>
      </w:divBdr>
      <w:divsChild>
        <w:div w:id="193924897">
          <w:marLeft w:val="0"/>
          <w:marRight w:val="0"/>
          <w:marTop w:val="0"/>
          <w:marBottom w:val="0"/>
          <w:divBdr>
            <w:top w:val="none" w:sz="0" w:space="0" w:color="auto"/>
            <w:left w:val="none" w:sz="0" w:space="0" w:color="auto"/>
            <w:bottom w:val="none" w:sz="0" w:space="0" w:color="auto"/>
            <w:right w:val="none" w:sz="0" w:space="0" w:color="auto"/>
          </w:divBdr>
          <w:divsChild>
            <w:div w:id="1503089029">
              <w:marLeft w:val="0"/>
              <w:marRight w:val="0"/>
              <w:marTop w:val="0"/>
              <w:marBottom w:val="0"/>
              <w:divBdr>
                <w:top w:val="none" w:sz="0" w:space="0" w:color="auto"/>
                <w:left w:val="none" w:sz="0" w:space="0" w:color="auto"/>
                <w:bottom w:val="none" w:sz="0" w:space="0" w:color="auto"/>
                <w:right w:val="none" w:sz="0" w:space="0" w:color="auto"/>
              </w:divBdr>
              <w:divsChild>
                <w:div w:id="196411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09664">
      <w:bodyDiv w:val="1"/>
      <w:marLeft w:val="0"/>
      <w:marRight w:val="0"/>
      <w:marTop w:val="0"/>
      <w:marBottom w:val="0"/>
      <w:divBdr>
        <w:top w:val="none" w:sz="0" w:space="0" w:color="auto"/>
        <w:left w:val="none" w:sz="0" w:space="0" w:color="auto"/>
        <w:bottom w:val="none" w:sz="0" w:space="0" w:color="auto"/>
        <w:right w:val="none" w:sz="0" w:space="0" w:color="auto"/>
      </w:divBdr>
    </w:div>
    <w:div w:id="2017607183">
      <w:bodyDiv w:val="1"/>
      <w:marLeft w:val="0"/>
      <w:marRight w:val="0"/>
      <w:marTop w:val="0"/>
      <w:marBottom w:val="0"/>
      <w:divBdr>
        <w:top w:val="none" w:sz="0" w:space="0" w:color="auto"/>
        <w:left w:val="none" w:sz="0" w:space="0" w:color="auto"/>
        <w:bottom w:val="none" w:sz="0" w:space="0" w:color="auto"/>
        <w:right w:val="none" w:sz="0" w:space="0" w:color="auto"/>
      </w:divBdr>
      <w:divsChild>
        <w:div w:id="310787930">
          <w:marLeft w:val="0"/>
          <w:marRight w:val="0"/>
          <w:marTop w:val="0"/>
          <w:marBottom w:val="0"/>
          <w:divBdr>
            <w:top w:val="none" w:sz="0" w:space="0" w:color="auto"/>
            <w:left w:val="none" w:sz="0" w:space="0" w:color="auto"/>
            <w:bottom w:val="none" w:sz="0" w:space="0" w:color="auto"/>
            <w:right w:val="none" w:sz="0" w:space="0" w:color="auto"/>
          </w:divBdr>
          <w:divsChild>
            <w:div w:id="839469822">
              <w:marLeft w:val="0"/>
              <w:marRight w:val="0"/>
              <w:marTop w:val="0"/>
              <w:marBottom w:val="0"/>
              <w:divBdr>
                <w:top w:val="none" w:sz="0" w:space="0" w:color="auto"/>
                <w:left w:val="none" w:sz="0" w:space="0" w:color="auto"/>
                <w:bottom w:val="none" w:sz="0" w:space="0" w:color="auto"/>
                <w:right w:val="none" w:sz="0" w:space="0" w:color="auto"/>
              </w:divBdr>
              <w:divsChild>
                <w:div w:id="13738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571885">
      <w:bodyDiv w:val="1"/>
      <w:marLeft w:val="0"/>
      <w:marRight w:val="0"/>
      <w:marTop w:val="0"/>
      <w:marBottom w:val="0"/>
      <w:divBdr>
        <w:top w:val="none" w:sz="0" w:space="0" w:color="auto"/>
        <w:left w:val="none" w:sz="0" w:space="0" w:color="auto"/>
        <w:bottom w:val="none" w:sz="0" w:space="0" w:color="auto"/>
        <w:right w:val="none" w:sz="0" w:space="0" w:color="auto"/>
      </w:divBdr>
      <w:divsChild>
        <w:div w:id="359823041">
          <w:marLeft w:val="0"/>
          <w:marRight w:val="0"/>
          <w:marTop w:val="0"/>
          <w:marBottom w:val="0"/>
          <w:divBdr>
            <w:top w:val="none" w:sz="0" w:space="0" w:color="auto"/>
            <w:left w:val="none" w:sz="0" w:space="0" w:color="auto"/>
            <w:bottom w:val="none" w:sz="0" w:space="0" w:color="auto"/>
            <w:right w:val="none" w:sz="0" w:space="0" w:color="auto"/>
          </w:divBdr>
          <w:divsChild>
            <w:div w:id="287585274">
              <w:marLeft w:val="0"/>
              <w:marRight w:val="0"/>
              <w:marTop w:val="0"/>
              <w:marBottom w:val="0"/>
              <w:divBdr>
                <w:top w:val="none" w:sz="0" w:space="0" w:color="auto"/>
                <w:left w:val="none" w:sz="0" w:space="0" w:color="auto"/>
                <w:bottom w:val="none" w:sz="0" w:space="0" w:color="auto"/>
                <w:right w:val="none" w:sz="0" w:space="0" w:color="auto"/>
              </w:divBdr>
              <w:divsChild>
                <w:div w:id="3130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39987">
      <w:bodyDiv w:val="1"/>
      <w:marLeft w:val="0"/>
      <w:marRight w:val="0"/>
      <w:marTop w:val="0"/>
      <w:marBottom w:val="0"/>
      <w:divBdr>
        <w:top w:val="none" w:sz="0" w:space="0" w:color="auto"/>
        <w:left w:val="none" w:sz="0" w:space="0" w:color="auto"/>
        <w:bottom w:val="none" w:sz="0" w:space="0" w:color="auto"/>
        <w:right w:val="none" w:sz="0" w:space="0" w:color="auto"/>
      </w:divBdr>
      <w:divsChild>
        <w:div w:id="2030252265">
          <w:marLeft w:val="0"/>
          <w:marRight w:val="0"/>
          <w:marTop w:val="0"/>
          <w:marBottom w:val="0"/>
          <w:divBdr>
            <w:top w:val="none" w:sz="0" w:space="0" w:color="auto"/>
            <w:left w:val="none" w:sz="0" w:space="0" w:color="auto"/>
            <w:bottom w:val="none" w:sz="0" w:space="0" w:color="auto"/>
            <w:right w:val="none" w:sz="0" w:space="0" w:color="auto"/>
          </w:divBdr>
          <w:divsChild>
            <w:div w:id="283731464">
              <w:marLeft w:val="0"/>
              <w:marRight w:val="0"/>
              <w:marTop w:val="0"/>
              <w:marBottom w:val="0"/>
              <w:divBdr>
                <w:top w:val="none" w:sz="0" w:space="0" w:color="auto"/>
                <w:left w:val="none" w:sz="0" w:space="0" w:color="auto"/>
                <w:bottom w:val="none" w:sz="0" w:space="0" w:color="auto"/>
                <w:right w:val="none" w:sz="0" w:space="0" w:color="auto"/>
              </w:divBdr>
              <w:divsChild>
                <w:div w:id="504436401">
                  <w:marLeft w:val="0"/>
                  <w:marRight w:val="0"/>
                  <w:marTop w:val="0"/>
                  <w:marBottom w:val="0"/>
                  <w:divBdr>
                    <w:top w:val="none" w:sz="0" w:space="0" w:color="auto"/>
                    <w:left w:val="none" w:sz="0" w:space="0" w:color="auto"/>
                    <w:bottom w:val="none" w:sz="0" w:space="0" w:color="auto"/>
                    <w:right w:val="none" w:sz="0" w:space="0" w:color="auto"/>
                  </w:divBdr>
                  <w:divsChild>
                    <w:div w:id="81776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28" Type="http://schemas.microsoft.com/office/2016/09/relationships/commentsIds" Target="commentsIds.xml"/><Relationship Id="rId29" Type="http://schemas.microsoft.com/office/2011/relationships/people" Target="people.xml"/><Relationship Id="rId30" Type="http://schemas.microsoft.com/office/2011/relationships/commentsExtended" Target="commentsExtended.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93B4AE-BDA9-854F-8557-4B84633D5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30</Pages>
  <Words>26637</Words>
  <Characters>151837</Characters>
  <Application>Microsoft Macintosh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Fish</dc:creator>
  <cp:keywords/>
  <dc:description/>
  <cp:lastModifiedBy>Lisa Fish</cp:lastModifiedBy>
  <cp:revision>84</cp:revision>
  <cp:lastPrinted>2019-12-15T23:13:00Z</cp:lastPrinted>
  <dcterms:created xsi:type="dcterms:W3CDTF">2019-12-20T20:27:00Z</dcterms:created>
  <dcterms:modified xsi:type="dcterms:W3CDTF">2020-01-29T01:11:00Z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id="eS2Jb76N"/&gt;&lt;style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 name="dontAskDelayCitationUpdates" value="true"/&gt;&lt;/prefs&gt;&lt;/data&gt;</vt:lpwstr>
  </property>
</Properties>
</file>